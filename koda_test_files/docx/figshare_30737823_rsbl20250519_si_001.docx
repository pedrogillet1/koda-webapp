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B49722" w14:textId="5E3975B1" w:rsidR="00F957DA" w:rsidRPr="003F64D2" w:rsidRDefault="003F64D2" w:rsidP="003F64D2">
      <w:pPr>
        <w:widowControl w:val="0"/>
        <w:spacing w:after="0" w:line="480" w:lineRule="auto"/>
        <w:jc w:val="center"/>
        <w:rPr>
          <w:rFonts w:ascii="Times New Roman" w:hAnsi="Times New Roman" w:cs="Times New Roman"/>
          <w:b/>
          <w:i/>
          <w:sz w:val="28"/>
          <w:szCs w:val="24"/>
          <w:lang w:val="en-GB"/>
        </w:rPr>
      </w:pPr>
      <w:r w:rsidRPr="003F64D2">
        <w:rPr>
          <w:rFonts w:ascii="Times New Roman" w:hAnsi="Times New Roman" w:cs="Times New Roman"/>
          <w:b/>
          <w:sz w:val="28"/>
          <w:lang w:val="en-GB"/>
        </w:rPr>
        <w:t>Supplementary Material from “Social plasticity and individuality shape variation in contest behaviour”</w:t>
      </w:r>
    </w:p>
    <w:p w14:paraId="23CF01FF" w14:textId="73A093EE" w:rsidR="00174615" w:rsidRPr="00F957DA" w:rsidRDefault="00E81C89" w:rsidP="00641EA1">
      <w:pPr>
        <w:widowControl w:val="0"/>
        <w:spacing w:after="0" w:line="480" w:lineRule="auto"/>
        <w:rPr>
          <w:rFonts w:ascii="Times New Roman" w:hAnsi="Times New Roman" w:cs="Times New Roman"/>
          <w:sz w:val="24"/>
          <w:szCs w:val="24"/>
          <w:lang w:val="en-GB"/>
        </w:rPr>
      </w:pPr>
      <w:r>
        <w:rPr>
          <w:rFonts w:ascii="Times New Roman" w:hAnsi="Times New Roman" w:cs="Times New Roman"/>
          <w:b/>
          <w:i/>
          <w:sz w:val="24"/>
          <w:szCs w:val="24"/>
          <w:lang w:val="en-GB"/>
        </w:rPr>
        <w:t xml:space="preserve">1.1 </w:t>
      </w:r>
      <w:r w:rsidR="00174615" w:rsidRPr="00F957DA">
        <w:rPr>
          <w:rFonts w:ascii="Times New Roman" w:hAnsi="Times New Roman" w:cs="Times New Roman"/>
          <w:b/>
          <w:i/>
          <w:sz w:val="24"/>
          <w:szCs w:val="24"/>
          <w:lang w:val="en-GB"/>
        </w:rPr>
        <w:t xml:space="preserve">Morphological </w:t>
      </w:r>
      <w:r w:rsidR="00890C9E">
        <w:rPr>
          <w:rFonts w:ascii="Times New Roman" w:hAnsi="Times New Roman" w:cs="Times New Roman"/>
          <w:b/>
          <w:i/>
          <w:sz w:val="24"/>
          <w:szCs w:val="24"/>
          <w:lang w:val="en-GB"/>
        </w:rPr>
        <w:t>m</w:t>
      </w:r>
      <w:r w:rsidR="00174615" w:rsidRPr="00F957DA">
        <w:rPr>
          <w:rFonts w:ascii="Times New Roman" w:hAnsi="Times New Roman" w:cs="Times New Roman"/>
          <w:b/>
          <w:i/>
          <w:sz w:val="24"/>
          <w:szCs w:val="24"/>
          <w:lang w:val="en-GB"/>
        </w:rPr>
        <w:t>easurements</w:t>
      </w:r>
    </w:p>
    <w:p w14:paraId="42B74726" w14:textId="1788F5EA" w:rsidR="000E2DBE" w:rsidRPr="00F957DA" w:rsidRDefault="00174615" w:rsidP="00641EA1">
      <w:pPr>
        <w:widowControl w:val="0"/>
        <w:spacing w:after="0" w:line="480" w:lineRule="auto"/>
        <w:rPr>
          <w:rFonts w:ascii="Times New Roman" w:hAnsi="Times New Roman" w:cs="Times New Roman"/>
          <w:sz w:val="24"/>
          <w:szCs w:val="24"/>
          <w:lang w:val="en-GB"/>
        </w:rPr>
      </w:pPr>
      <w:r w:rsidRPr="00F957DA">
        <w:rPr>
          <w:rFonts w:ascii="Times New Roman" w:hAnsi="Times New Roman" w:cs="Times New Roman"/>
          <w:sz w:val="24"/>
          <w:szCs w:val="24"/>
          <w:lang w:val="en-GB"/>
        </w:rPr>
        <w:t>To measure body and foreleg size</w:t>
      </w:r>
      <w:r w:rsidR="005647A0">
        <w:rPr>
          <w:rFonts w:ascii="Times New Roman" w:hAnsi="Times New Roman" w:cs="Times New Roman"/>
          <w:sz w:val="24"/>
          <w:szCs w:val="24"/>
          <w:lang w:val="en-GB"/>
        </w:rPr>
        <w:t xml:space="preserve">s of </w:t>
      </w:r>
      <w:r w:rsidR="005647A0" w:rsidRPr="00460E65">
        <w:rPr>
          <w:rFonts w:ascii="Times New Roman" w:hAnsi="Times New Roman" w:cs="Times New Roman"/>
          <w:i/>
          <w:iCs/>
          <w:sz w:val="24"/>
          <w:szCs w:val="24"/>
          <w:lang w:val="en-GB"/>
        </w:rPr>
        <w:t xml:space="preserve">Drosophila </w:t>
      </w:r>
      <w:proofErr w:type="spellStart"/>
      <w:r w:rsidR="005647A0" w:rsidRPr="00460E65">
        <w:rPr>
          <w:rFonts w:ascii="Times New Roman" w:hAnsi="Times New Roman" w:cs="Times New Roman"/>
          <w:i/>
          <w:iCs/>
          <w:sz w:val="24"/>
          <w:szCs w:val="24"/>
          <w:lang w:val="en-GB"/>
        </w:rPr>
        <w:t>prolongata</w:t>
      </w:r>
      <w:proofErr w:type="spellEnd"/>
      <w:r w:rsidR="005647A0">
        <w:rPr>
          <w:rFonts w:ascii="Times New Roman" w:hAnsi="Times New Roman" w:cs="Times New Roman"/>
          <w:sz w:val="24"/>
          <w:szCs w:val="24"/>
          <w:lang w:val="en-GB"/>
        </w:rPr>
        <w:t xml:space="preserve"> males</w:t>
      </w:r>
      <w:r w:rsidRPr="00F957DA">
        <w:rPr>
          <w:rFonts w:ascii="Times New Roman" w:hAnsi="Times New Roman" w:cs="Times New Roman"/>
          <w:sz w:val="24"/>
          <w:szCs w:val="24"/>
          <w:lang w:val="en-GB"/>
        </w:rPr>
        <w:t xml:space="preserve">, </w:t>
      </w:r>
      <w:r w:rsidR="005647A0">
        <w:rPr>
          <w:rFonts w:ascii="Times New Roman" w:hAnsi="Times New Roman" w:cs="Times New Roman"/>
          <w:sz w:val="24"/>
          <w:szCs w:val="24"/>
          <w:lang w:val="en-GB"/>
        </w:rPr>
        <w:t>individual</w:t>
      </w:r>
      <w:r w:rsidR="00A078CD">
        <w:rPr>
          <w:rFonts w:ascii="Times New Roman" w:hAnsi="Times New Roman" w:cs="Times New Roman"/>
          <w:sz w:val="24"/>
          <w:szCs w:val="24"/>
          <w:lang w:val="en-GB"/>
        </w:rPr>
        <w:t>s</w:t>
      </w:r>
      <w:r w:rsidR="005647A0" w:rsidRPr="00F957DA">
        <w:rPr>
          <w:rFonts w:ascii="Times New Roman" w:hAnsi="Times New Roman" w:cs="Times New Roman"/>
          <w:sz w:val="24"/>
          <w:szCs w:val="24"/>
          <w:lang w:val="en-GB"/>
        </w:rPr>
        <w:t xml:space="preserve"> </w:t>
      </w:r>
      <w:r w:rsidRPr="00F957DA">
        <w:rPr>
          <w:rFonts w:ascii="Times New Roman" w:hAnsi="Times New Roman" w:cs="Times New Roman"/>
          <w:sz w:val="24"/>
          <w:szCs w:val="24"/>
          <w:lang w:val="en-GB"/>
        </w:rPr>
        <w:t>w</w:t>
      </w:r>
      <w:r w:rsidR="00A078CD">
        <w:rPr>
          <w:rFonts w:ascii="Times New Roman" w:hAnsi="Times New Roman" w:cs="Times New Roman"/>
          <w:sz w:val="24"/>
          <w:szCs w:val="24"/>
          <w:lang w:val="en-GB"/>
        </w:rPr>
        <w:t>ere</w:t>
      </w:r>
      <w:r w:rsidRPr="00F957DA">
        <w:rPr>
          <w:rFonts w:ascii="Times New Roman" w:hAnsi="Times New Roman" w:cs="Times New Roman"/>
          <w:sz w:val="24"/>
          <w:szCs w:val="24"/>
          <w:lang w:val="en-GB"/>
        </w:rPr>
        <w:t xml:space="preserve"> first euthanised by freezing at –20°C, thawed, and their left foreleg was removed under a stereomicroscope. </w:t>
      </w:r>
      <w:r w:rsidR="00A078CD">
        <w:rPr>
          <w:rFonts w:ascii="Times New Roman" w:hAnsi="Times New Roman" w:cs="Times New Roman"/>
          <w:sz w:val="24"/>
          <w:szCs w:val="24"/>
          <w:lang w:val="en-GB"/>
        </w:rPr>
        <w:t>T</w:t>
      </w:r>
      <w:r w:rsidRPr="00F957DA">
        <w:rPr>
          <w:rFonts w:ascii="Times New Roman" w:hAnsi="Times New Roman" w:cs="Times New Roman"/>
          <w:sz w:val="24"/>
          <w:szCs w:val="24"/>
          <w:lang w:val="en-GB"/>
        </w:rPr>
        <w:t xml:space="preserve">he body </w:t>
      </w:r>
      <w:r w:rsidR="00A078CD">
        <w:rPr>
          <w:rFonts w:ascii="Times New Roman" w:hAnsi="Times New Roman" w:cs="Times New Roman"/>
          <w:sz w:val="24"/>
          <w:szCs w:val="24"/>
          <w:lang w:val="en-GB"/>
        </w:rPr>
        <w:t xml:space="preserve">was mounted </w:t>
      </w:r>
      <w:r w:rsidRPr="00F957DA">
        <w:rPr>
          <w:rFonts w:ascii="Times New Roman" w:hAnsi="Times New Roman" w:cs="Times New Roman"/>
          <w:sz w:val="24"/>
          <w:szCs w:val="24"/>
          <w:lang w:val="en-GB"/>
        </w:rPr>
        <w:t>on its right side and the foreleg on separate microscope slides using instant adhesive (</w:t>
      </w:r>
      <w:proofErr w:type="spellStart"/>
      <w:r w:rsidRPr="00F957DA">
        <w:rPr>
          <w:rFonts w:ascii="Times New Roman" w:hAnsi="Times New Roman" w:cs="Times New Roman"/>
          <w:sz w:val="24"/>
          <w:szCs w:val="24"/>
          <w:lang w:val="en-GB"/>
        </w:rPr>
        <w:t>Pattex</w:t>
      </w:r>
      <w:proofErr w:type="spellEnd"/>
      <w:r w:rsidRPr="00F957DA">
        <w:rPr>
          <w:rFonts w:ascii="Times New Roman" w:hAnsi="Times New Roman" w:cs="Times New Roman"/>
          <w:sz w:val="24"/>
          <w:szCs w:val="24"/>
          <w:lang w:val="en-GB"/>
        </w:rPr>
        <w:t xml:space="preserve">® Henkel AG &amp; Co., Düsseldorf, Germany). The foreleg and body were photographed </w:t>
      </w:r>
      <w:r w:rsidR="00A078CD">
        <w:rPr>
          <w:rFonts w:ascii="Times New Roman" w:hAnsi="Times New Roman" w:cs="Times New Roman"/>
          <w:sz w:val="24"/>
          <w:szCs w:val="24"/>
          <w:lang w:val="en-GB"/>
        </w:rPr>
        <w:t>using</w:t>
      </w:r>
      <w:r w:rsidR="00A078CD" w:rsidRPr="00F957DA">
        <w:rPr>
          <w:rFonts w:ascii="Times New Roman" w:hAnsi="Times New Roman" w:cs="Times New Roman"/>
          <w:sz w:val="24"/>
          <w:szCs w:val="24"/>
          <w:lang w:val="en-GB"/>
        </w:rPr>
        <w:t xml:space="preserve"> </w:t>
      </w:r>
      <w:r w:rsidRPr="00F957DA">
        <w:rPr>
          <w:rFonts w:ascii="Times New Roman" w:hAnsi="Times New Roman" w:cs="Times New Roman"/>
          <w:sz w:val="24"/>
          <w:szCs w:val="24"/>
          <w:lang w:val="en-GB"/>
        </w:rPr>
        <w:t>a camera setup</w:t>
      </w:r>
      <w:bookmarkStart w:id="0" w:name="_GoBack"/>
      <w:bookmarkEnd w:id="0"/>
      <w:r w:rsidRPr="00F957DA">
        <w:rPr>
          <w:rFonts w:ascii="Times New Roman" w:hAnsi="Times New Roman" w:cs="Times New Roman"/>
          <w:sz w:val="24"/>
          <w:szCs w:val="24"/>
          <w:lang w:val="en-GB"/>
        </w:rPr>
        <w:t xml:space="preserve"> mounted on a Zeiss stereomicroscope</w:t>
      </w:r>
      <w:del w:id="1" w:author="Tom Ratz" w:date="2025-09-30T11:24:00Z">
        <w:r w:rsidR="005647A0" w:rsidDel="00AD18BF">
          <w:rPr>
            <w:rFonts w:ascii="Times New Roman" w:hAnsi="Times New Roman" w:cs="Times New Roman"/>
            <w:sz w:val="24"/>
            <w:szCs w:val="24"/>
            <w:lang w:val="en-GB"/>
          </w:rPr>
          <w:delText xml:space="preserve"> </w:delText>
        </w:r>
      </w:del>
      <w:r w:rsidR="005647A0">
        <w:rPr>
          <w:rFonts w:ascii="Times New Roman" w:hAnsi="Times New Roman" w:cs="Times New Roman"/>
          <w:sz w:val="24"/>
          <w:szCs w:val="24"/>
          <w:lang w:val="en-GB"/>
        </w:rPr>
        <w:t xml:space="preserve"> (Carl Zeiss Microscopy GmbH, Jena, Germany)</w:t>
      </w:r>
      <w:r w:rsidRPr="00F957DA">
        <w:rPr>
          <w:rFonts w:ascii="Times New Roman" w:hAnsi="Times New Roman" w:cs="Times New Roman"/>
          <w:sz w:val="24"/>
          <w:szCs w:val="24"/>
          <w:lang w:val="en-GB"/>
        </w:rPr>
        <w:t xml:space="preserve">. </w:t>
      </w:r>
      <w:r w:rsidR="00A078CD">
        <w:rPr>
          <w:rFonts w:ascii="Times New Roman" w:hAnsi="Times New Roman" w:cs="Times New Roman"/>
          <w:sz w:val="24"/>
          <w:szCs w:val="24"/>
          <w:lang w:val="en-GB"/>
        </w:rPr>
        <w:t>From the</w:t>
      </w:r>
      <w:r w:rsidR="00D3776D">
        <w:rPr>
          <w:rFonts w:ascii="Times New Roman" w:hAnsi="Times New Roman" w:cs="Times New Roman"/>
          <w:sz w:val="24"/>
          <w:szCs w:val="24"/>
          <w:lang w:val="en-GB"/>
        </w:rPr>
        <w:t>se</w:t>
      </w:r>
      <w:r w:rsidR="00A078CD">
        <w:rPr>
          <w:rFonts w:ascii="Times New Roman" w:hAnsi="Times New Roman" w:cs="Times New Roman"/>
          <w:sz w:val="24"/>
          <w:szCs w:val="24"/>
          <w:lang w:val="en-GB"/>
        </w:rPr>
        <w:t xml:space="preserve"> photographs, we measured</w:t>
      </w:r>
      <w:r w:rsidR="00A078CD" w:rsidRPr="00F957DA">
        <w:rPr>
          <w:rFonts w:ascii="Times New Roman" w:hAnsi="Times New Roman" w:cs="Times New Roman"/>
          <w:sz w:val="24"/>
          <w:szCs w:val="24"/>
          <w:lang w:val="en-GB"/>
        </w:rPr>
        <w:t xml:space="preserve"> </w:t>
      </w:r>
      <w:r w:rsidRPr="00F957DA">
        <w:rPr>
          <w:rFonts w:ascii="Times New Roman" w:hAnsi="Times New Roman" w:cs="Times New Roman"/>
          <w:sz w:val="24"/>
          <w:szCs w:val="24"/>
          <w:lang w:val="en-GB"/>
        </w:rPr>
        <w:t xml:space="preserve">foreleg femur length and width, foreleg tibia length, first </w:t>
      </w:r>
      <w:r w:rsidR="00D3776D">
        <w:rPr>
          <w:rFonts w:ascii="Times New Roman" w:hAnsi="Times New Roman" w:cs="Times New Roman"/>
          <w:sz w:val="24"/>
          <w:szCs w:val="24"/>
          <w:lang w:val="en-GB"/>
        </w:rPr>
        <w:t xml:space="preserve">tarsal </w:t>
      </w:r>
      <w:r w:rsidRPr="00F957DA">
        <w:rPr>
          <w:rFonts w:ascii="Times New Roman" w:hAnsi="Times New Roman" w:cs="Times New Roman"/>
          <w:sz w:val="24"/>
          <w:szCs w:val="24"/>
          <w:lang w:val="en-GB"/>
        </w:rPr>
        <w:t xml:space="preserve">segment length, and thorax length (distance </w:t>
      </w:r>
      <w:r w:rsidR="00D3776D">
        <w:rPr>
          <w:rFonts w:ascii="Times New Roman" w:hAnsi="Times New Roman" w:cs="Times New Roman"/>
          <w:sz w:val="24"/>
          <w:szCs w:val="24"/>
          <w:lang w:val="en-GB"/>
        </w:rPr>
        <w:t>from</w:t>
      </w:r>
      <w:r w:rsidR="00D3776D" w:rsidRPr="00F957DA">
        <w:rPr>
          <w:rFonts w:ascii="Times New Roman" w:hAnsi="Times New Roman" w:cs="Times New Roman"/>
          <w:sz w:val="24"/>
          <w:szCs w:val="24"/>
          <w:lang w:val="en-GB"/>
        </w:rPr>
        <w:t xml:space="preserve"> </w:t>
      </w:r>
      <w:r w:rsidRPr="00F957DA">
        <w:rPr>
          <w:rFonts w:ascii="Times New Roman" w:hAnsi="Times New Roman" w:cs="Times New Roman"/>
          <w:sz w:val="24"/>
          <w:szCs w:val="24"/>
          <w:lang w:val="en-GB"/>
        </w:rPr>
        <w:t xml:space="preserve">the tip of the scutellum and the base of the head) </w:t>
      </w:r>
      <w:r w:rsidR="00D3776D">
        <w:rPr>
          <w:rFonts w:ascii="Times New Roman" w:hAnsi="Times New Roman" w:cs="Times New Roman"/>
          <w:sz w:val="24"/>
          <w:szCs w:val="24"/>
          <w:lang w:val="en-GB"/>
        </w:rPr>
        <w:t>using</w:t>
      </w:r>
      <w:r w:rsidRPr="00F957DA">
        <w:rPr>
          <w:rFonts w:ascii="Times New Roman" w:hAnsi="Times New Roman" w:cs="Times New Roman"/>
          <w:sz w:val="24"/>
          <w:szCs w:val="24"/>
          <w:lang w:val="en-GB"/>
        </w:rPr>
        <w:t xml:space="preserve"> ImageJ</w:t>
      </w:r>
      <w:r w:rsidR="005647A0">
        <w:rPr>
          <w:rFonts w:ascii="Times New Roman" w:hAnsi="Times New Roman" w:cs="Times New Roman"/>
          <w:sz w:val="24"/>
          <w:szCs w:val="24"/>
          <w:lang w:val="en-GB"/>
        </w:rPr>
        <w:t xml:space="preserve"> version 1.53h (</w:t>
      </w:r>
      <w:r w:rsidR="00D3776D" w:rsidRPr="00D3776D">
        <w:rPr>
          <w:rFonts w:ascii="Times New Roman" w:hAnsi="Times New Roman" w:cs="Times New Roman"/>
          <w:sz w:val="24"/>
          <w:szCs w:val="24"/>
          <w:lang w:val="en-GB"/>
        </w:rPr>
        <w:t>https://imagej.net</w:t>
      </w:r>
      <w:r w:rsidR="005647A0">
        <w:rPr>
          <w:rFonts w:ascii="Times New Roman" w:hAnsi="Times New Roman" w:cs="Times New Roman"/>
          <w:sz w:val="24"/>
          <w:szCs w:val="24"/>
          <w:lang w:val="en-GB"/>
        </w:rPr>
        <w:t>)</w:t>
      </w:r>
      <w:r w:rsidRPr="00F957DA">
        <w:rPr>
          <w:rFonts w:ascii="Times New Roman" w:hAnsi="Times New Roman" w:cs="Times New Roman"/>
          <w:sz w:val="24"/>
          <w:szCs w:val="24"/>
          <w:lang w:val="en-GB"/>
        </w:rPr>
        <w:t xml:space="preserve">. Thorax length is a </w:t>
      </w:r>
      <w:r w:rsidR="00D3776D">
        <w:rPr>
          <w:rFonts w:ascii="Times New Roman" w:hAnsi="Times New Roman" w:cs="Times New Roman"/>
          <w:sz w:val="24"/>
          <w:szCs w:val="24"/>
          <w:lang w:val="en-GB"/>
        </w:rPr>
        <w:t>widely</w:t>
      </w:r>
      <w:r w:rsidR="00D3776D" w:rsidRPr="00F957DA">
        <w:rPr>
          <w:rFonts w:ascii="Times New Roman" w:hAnsi="Times New Roman" w:cs="Times New Roman"/>
          <w:sz w:val="24"/>
          <w:szCs w:val="24"/>
          <w:lang w:val="en-GB"/>
        </w:rPr>
        <w:t xml:space="preserve"> </w:t>
      </w:r>
      <w:r w:rsidR="00D3776D">
        <w:rPr>
          <w:rFonts w:ascii="Times New Roman" w:hAnsi="Times New Roman" w:cs="Times New Roman"/>
          <w:sz w:val="24"/>
          <w:szCs w:val="24"/>
          <w:lang w:val="en-GB"/>
        </w:rPr>
        <w:t>used proxy</w:t>
      </w:r>
      <w:r w:rsidR="00D3776D" w:rsidRPr="00F957DA">
        <w:rPr>
          <w:rFonts w:ascii="Times New Roman" w:hAnsi="Times New Roman" w:cs="Times New Roman"/>
          <w:sz w:val="24"/>
          <w:szCs w:val="24"/>
          <w:lang w:val="en-GB"/>
        </w:rPr>
        <w:t xml:space="preserve"> </w:t>
      </w:r>
      <w:r w:rsidRPr="00F957DA">
        <w:rPr>
          <w:rFonts w:ascii="Times New Roman" w:hAnsi="Times New Roman" w:cs="Times New Roman"/>
          <w:sz w:val="24"/>
          <w:szCs w:val="24"/>
          <w:lang w:val="en-GB"/>
        </w:rPr>
        <w:t xml:space="preserve">of body size in </w:t>
      </w:r>
      <w:proofErr w:type="spellStart"/>
      <w:r w:rsidR="005647A0">
        <w:rPr>
          <w:rFonts w:ascii="Times New Roman" w:hAnsi="Times New Roman" w:cs="Times New Roman"/>
          <w:sz w:val="24"/>
          <w:szCs w:val="24"/>
          <w:lang w:val="en-GB"/>
        </w:rPr>
        <w:t>d</w:t>
      </w:r>
      <w:r w:rsidRPr="00F957DA">
        <w:rPr>
          <w:rFonts w:ascii="Times New Roman" w:hAnsi="Times New Roman" w:cs="Times New Roman"/>
          <w:sz w:val="24"/>
          <w:szCs w:val="24"/>
          <w:lang w:val="en-GB"/>
        </w:rPr>
        <w:t>rosophilids</w:t>
      </w:r>
      <w:proofErr w:type="spellEnd"/>
      <w:r w:rsidRPr="00F957DA">
        <w:rPr>
          <w:rFonts w:ascii="Times New Roman" w:hAnsi="Times New Roman" w:cs="Times New Roman"/>
          <w:sz w:val="24"/>
          <w:szCs w:val="24"/>
          <w:lang w:val="en-GB"/>
        </w:rPr>
        <w:t xml:space="preserve"> (</w:t>
      </w:r>
      <w:proofErr w:type="spellStart"/>
      <w:r w:rsidRPr="00F957DA">
        <w:rPr>
          <w:rFonts w:ascii="Times New Roman" w:hAnsi="Times New Roman" w:cs="Times New Roman"/>
          <w:sz w:val="24"/>
          <w:szCs w:val="24"/>
          <w:lang w:val="en-GB"/>
        </w:rPr>
        <w:t>Rohner</w:t>
      </w:r>
      <w:proofErr w:type="spellEnd"/>
      <w:r w:rsidRPr="00F957DA">
        <w:rPr>
          <w:rFonts w:ascii="Times New Roman" w:hAnsi="Times New Roman" w:cs="Times New Roman"/>
          <w:sz w:val="24"/>
          <w:szCs w:val="24"/>
          <w:lang w:val="en-GB"/>
        </w:rPr>
        <w:t xml:space="preserve"> et al. 2018).</w:t>
      </w:r>
      <w:ins w:id="2" w:author="Tom Ratz" w:date="2025-10-06T10:51:00Z">
        <w:r w:rsidR="001A190D">
          <w:rPr>
            <w:rFonts w:ascii="Times New Roman" w:hAnsi="Times New Roman" w:cs="Times New Roman"/>
            <w:sz w:val="24"/>
            <w:szCs w:val="24"/>
            <w:lang w:val="en-GB"/>
          </w:rPr>
          <w:t xml:space="preserve"> We note that adult</w:t>
        </w:r>
        <w:r w:rsidR="001A190D" w:rsidRPr="001A190D">
          <w:rPr>
            <w:rFonts w:ascii="Times New Roman" w:hAnsi="Times New Roman" w:cs="Times New Roman"/>
            <w:sz w:val="24"/>
            <w:szCs w:val="24"/>
            <w:lang w:val="en-GB"/>
          </w:rPr>
          <w:t xml:space="preserve"> body size </w:t>
        </w:r>
        <w:r w:rsidR="001A190D">
          <w:rPr>
            <w:rFonts w:ascii="Times New Roman" w:hAnsi="Times New Roman" w:cs="Times New Roman"/>
            <w:sz w:val="24"/>
            <w:szCs w:val="24"/>
            <w:lang w:val="en-GB"/>
          </w:rPr>
          <w:t>does not vary with age as it</w:t>
        </w:r>
        <w:r w:rsidR="001A190D" w:rsidRPr="001A190D">
          <w:rPr>
            <w:rFonts w:ascii="Times New Roman" w:hAnsi="Times New Roman" w:cs="Times New Roman"/>
            <w:sz w:val="24"/>
            <w:szCs w:val="24"/>
            <w:lang w:val="en-GB"/>
          </w:rPr>
          <w:t xml:space="preserve"> is</w:t>
        </w:r>
      </w:ins>
      <w:ins w:id="3" w:author="Tom Ratz" w:date="2025-10-06T10:52:00Z">
        <w:r w:rsidR="001A190D">
          <w:rPr>
            <w:rFonts w:ascii="Times New Roman" w:hAnsi="Times New Roman" w:cs="Times New Roman"/>
            <w:sz w:val="24"/>
            <w:szCs w:val="24"/>
            <w:lang w:val="en-GB"/>
          </w:rPr>
          <w:t xml:space="preserve"> fixed</w:t>
        </w:r>
      </w:ins>
      <w:ins w:id="4" w:author="Tom Ratz" w:date="2025-10-06T10:51:00Z">
        <w:r w:rsidR="001A190D" w:rsidRPr="001A190D">
          <w:rPr>
            <w:rFonts w:ascii="Times New Roman" w:hAnsi="Times New Roman" w:cs="Times New Roman"/>
            <w:sz w:val="24"/>
            <w:szCs w:val="24"/>
            <w:lang w:val="en-GB"/>
          </w:rPr>
          <w:t xml:space="preserve"> </w:t>
        </w:r>
      </w:ins>
      <w:ins w:id="5" w:author="Tom Ratz" w:date="2025-10-06T10:52:00Z">
        <w:r w:rsidR="001A190D">
          <w:rPr>
            <w:rFonts w:ascii="Times New Roman" w:hAnsi="Times New Roman" w:cs="Times New Roman"/>
            <w:sz w:val="24"/>
            <w:szCs w:val="24"/>
            <w:lang w:val="en-GB"/>
          </w:rPr>
          <w:t>at</w:t>
        </w:r>
      </w:ins>
      <w:ins w:id="6" w:author="Tom Ratz" w:date="2025-10-06T10:51:00Z">
        <w:r w:rsidR="001A190D" w:rsidRPr="001A190D">
          <w:rPr>
            <w:rFonts w:ascii="Times New Roman" w:hAnsi="Times New Roman" w:cs="Times New Roman"/>
            <w:sz w:val="24"/>
            <w:szCs w:val="24"/>
            <w:lang w:val="en-GB"/>
          </w:rPr>
          <w:t xml:space="preserve"> the end of the larval </w:t>
        </w:r>
      </w:ins>
      <w:ins w:id="7" w:author="Tom Ratz" w:date="2025-10-06T10:52:00Z">
        <w:r w:rsidR="001A190D">
          <w:rPr>
            <w:rFonts w:ascii="Times New Roman" w:hAnsi="Times New Roman" w:cs="Times New Roman"/>
            <w:sz w:val="24"/>
            <w:szCs w:val="24"/>
            <w:lang w:val="en-GB"/>
          </w:rPr>
          <w:t>development</w:t>
        </w:r>
      </w:ins>
      <w:ins w:id="8" w:author="Tom Ratz" w:date="2025-10-06T10:51:00Z">
        <w:r w:rsidR="001A190D" w:rsidRPr="001A190D">
          <w:rPr>
            <w:rFonts w:ascii="Times New Roman" w:hAnsi="Times New Roman" w:cs="Times New Roman"/>
            <w:sz w:val="24"/>
            <w:szCs w:val="24"/>
            <w:lang w:val="en-GB"/>
          </w:rPr>
          <w:t>, as in</w:t>
        </w:r>
      </w:ins>
      <w:ins w:id="9" w:author="Tom Ratz" w:date="2025-10-06T10:52:00Z">
        <w:r w:rsidR="001A190D">
          <w:rPr>
            <w:rFonts w:ascii="Times New Roman" w:hAnsi="Times New Roman" w:cs="Times New Roman"/>
            <w:sz w:val="24"/>
            <w:szCs w:val="24"/>
            <w:lang w:val="en-GB"/>
          </w:rPr>
          <w:t xml:space="preserve"> any</w:t>
        </w:r>
      </w:ins>
      <w:ins w:id="10" w:author="Tom Ratz" w:date="2025-10-06T10:51:00Z">
        <w:r w:rsidR="001A190D" w:rsidRPr="001A190D">
          <w:rPr>
            <w:rFonts w:ascii="Times New Roman" w:hAnsi="Times New Roman" w:cs="Times New Roman"/>
            <w:sz w:val="24"/>
            <w:szCs w:val="24"/>
            <w:lang w:val="en-GB"/>
          </w:rPr>
          <w:t xml:space="preserve"> other holometabolous insects (Hanna et al. 2023</w:t>
        </w:r>
        <w:r w:rsidR="001A190D">
          <w:rPr>
            <w:rFonts w:ascii="Times New Roman" w:hAnsi="Times New Roman" w:cs="Times New Roman"/>
            <w:sz w:val="24"/>
            <w:szCs w:val="24"/>
            <w:lang w:val="en-GB"/>
          </w:rPr>
          <w:t>)</w:t>
        </w:r>
        <w:r w:rsidR="001A190D" w:rsidRPr="001A190D">
          <w:rPr>
            <w:rFonts w:ascii="Times New Roman" w:hAnsi="Times New Roman" w:cs="Times New Roman"/>
            <w:sz w:val="24"/>
            <w:szCs w:val="24"/>
            <w:lang w:val="en-GB"/>
          </w:rPr>
          <w:t>.</w:t>
        </w:r>
      </w:ins>
    </w:p>
    <w:p w14:paraId="15DFE88D" w14:textId="77777777" w:rsidR="00641EA1" w:rsidRPr="00F957DA" w:rsidRDefault="00641EA1" w:rsidP="00F957DA">
      <w:pPr>
        <w:spacing w:after="0" w:line="480" w:lineRule="auto"/>
        <w:rPr>
          <w:rFonts w:ascii="Times New Roman" w:hAnsi="Times New Roman" w:cs="Times New Roman"/>
          <w:b/>
          <w:sz w:val="24"/>
          <w:szCs w:val="24"/>
          <w:lang w:val="en-GB"/>
        </w:rPr>
      </w:pPr>
    </w:p>
    <w:p w14:paraId="7FE5A5C1" w14:textId="0F76327B" w:rsidR="00254CD8" w:rsidRPr="00E81C89" w:rsidRDefault="00E81C89" w:rsidP="00641EA1">
      <w:pPr>
        <w:spacing w:after="0" w:line="480" w:lineRule="auto"/>
        <w:rPr>
          <w:rFonts w:ascii="Times New Roman" w:hAnsi="Times New Roman" w:cs="Times New Roman"/>
          <w:b/>
          <w:i/>
          <w:sz w:val="24"/>
          <w:szCs w:val="24"/>
          <w:lang w:val="en-GB"/>
        </w:rPr>
      </w:pPr>
      <w:r w:rsidRPr="00E81C89">
        <w:rPr>
          <w:rFonts w:ascii="Times New Roman" w:hAnsi="Times New Roman" w:cs="Times New Roman"/>
          <w:b/>
          <w:i/>
          <w:sz w:val="24"/>
          <w:szCs w:val="24"/>
          <w:lang w:val="en-GB"/>
        </w:rPr>
        <w:t xml:space="preserve">1.2 </w:t>
      </w:r>
      <w:r w:rsidR="00254CD8" w:rsidRPr="00E81C89">
        <w:rPr>
          <w:rFonts w:ascii="Times New Roman" w:hAnsi="Times New Roman" w:cs="Times New Roman"/>
          <w:b/>
          <w:i/>
          <w:sz w:val="24"/>
          <w:szCs w:val="24"/>
          <w:lang w:val="en-GB"/>
        </w:rPr>
        <w:t xml:space="preserve">Details of </w:t>
      </w:r>
      <w:r w:rsidR="00890C9E">
        <w:rPr>
          <w:rFonts w:ascii="Times New Roman" w:hAnsi="Times New Roman" w:cs="Times New Roman"/>
          <w:b/>
          <w:i/>
          <w:sz w:val="24"/>
          <w:szCs w:val="24"/>
          <w:lang w:val="en-GB"/>
        </w:rPr>
        <w:t>s</w:t>
      </w:r>
      <w:r w:rsidR="00254CD8" w:rsidRPr="00E81C89">
        <w:rPr>
          <w:rFonts w:ascii="Times New Roman" w:hAnsi="Times New Roman" w:cs="Times New Roman"/>
          <w:b/>
          <w:i/>
          <w:sz w:val="24"/>
          <w:szCs w:val="24"/>
          <w:lang w:val="en-GB"/>
        </w:rPr>
        <w:t xml:space="preserve">tatistical </w:t>
      </w:r>
      <w:r w:rsidR="00890C9E">
        <w:rPr>
          <w:rFonts w:ascii="Times New Roman" w:hAnsi="Times New Roman" w:cs="Times New Roman"/>
          <w:b/>
          <w:i/>
          <w:sz w:val="24"/>
          <w:szCs w:val="24"/>
          <w:lang w:val="en-GB"/>
        </w:rPr>
        <w:t>a</w:t>
      </w:r>
      <w:r w:rsidR="00254CD8" w:rsidRPr="00E81C89">
        <w:rPr>
          <w:rFonts w:ascii="Times New Roman" w:hAnsi="Times New Roman" w:cs="Times New Roman"/>
          <w:b/>
          <w:i/>
          <w:sz w:val="24"/>
          <w:szCs w:val="24"/>
          <w:lang w:val="en-GB"/>
        </w:rPr>
        <w:t>nalyses</w:t>
      </w:r>
    </w:p>
    <w:p w14:paraId="06416238" w14:textId="0D1AEE22" w:rsidR="005D0C5C" w:rsidRPr="00F957DA" w:rsidRDefault="00641EA1" w:rsidP="00F957DA">
      <w:pPr>
        <w:widowControl w:val="0"/>
        <w:spacing w:after="0" w:line="480" w:lineRule="auto"/>
        <w:rPr>
          <w:rFonts w:ascii="Times New Roman" w:hAnsi="Times New Roman" w:cs="Times New Roman"/>
          <w:sz w:val="24"/>
          <w:szCs w:val="24"/>
          <w:lang w:val="en-GB"/>
        </w:rPr>
      </w:pPr>
      <w:del w:id="11" w:author="Tom Ratz" w:date="2025-10-10T21:38:00Z">
        <w:r w:rsidRPr="00F957DA" w:rsidDel="001D412B">
          <w:rPr>
            <w:rFonts w:ascii="Times New Roman" w:hAnsi="Times New Roman" w:cs="Times New Roman"/>
            <w:sz w:val="24"/>
            <w:szCs w:val="24"/>
            <w:lang w:val="en-GB"/>
          </w:rPr>
          <w:delText>We first assessed the variability of morphological traits by calculating the coefficient of variation (CV)</w:delText>
        </w:r>
        <w:r w:rsidR="00905B56" w:rsidDel="001D412B">
          <w:rPr>
            <w:rFonts w:ascii="Times New Roman" w:hAnsi="Times New Roman" w:cs="Times New Roman"/>
            <w:sz w:val="24"/>
            <w:szCs w:val="24"/>
            <w:lang w:val="en-GB"/>
          </w:rPr>
          <w:delText xml:space="preserve"> for each trait</w:delText>
        </w:r>
        <w:r w:rsidRPr="00F957DA" w:rsidDel="001D412B">
          <w:rPr>
            <w:rFonts w:ascii="Times New Roman" w:hAnsi="Times New Roman" w:cs="Times New Roman"/>
            <w:sz w:val="24"/>
            <w:szCs w:val="24"/>
            <w:lang w:val="en-GB"/>
          </w:rPr>
          <w:delText xml:space="preserve">, which provides a standardised, dimensionless measure of variability that is comparable across traits (Houle 1992; Dochtermann and Royauté 2019; Royauté and Dochtermann 2021). </w:delText>
        </w:r>
      </w:del>
      <w:ins w:id="12" w:author="Tom Ratz" w:date="2025-10-10T21:37:00Z">
        <w:r w:rsidR="001D412B">
          <w:rPr>
            <w:rFonts w:ascii="Times New Roman" w:hAnsi="Times New Roman" w:cs="Times New Roman"/>
            <w:sz w:val="24"/>
            <w:szCs w:val="24"/>
            <w:lang w:val="en-GB"/>
          </w:rPr>
          <w:t xml:space="preserve">In addition to assessing trait variability (see Methods in </w:t>
        </w:r>
      </w:ins>
      <w:ins w:id="13" w:author="Tom Ratz" w:date="2025-10-11T12:44:00Z">
        <w:r w:rsidR="005F780F">
          <w:rPr>
            <w:rFonts w:ascii="Times New Roman" w:hAnsi="Times New Roman" w:cs="Times New Roman"/>
            <w:sz w:val="24"/>
            <w:szCs w:val="24"/>
            <w:lang w:val="en-GB"/>
          </w:rPr>
          <w:t xml:space="preserve">the </w:t>
        </w:r>
      </w:ins>
      <w:ins w:id="14" w:author="Tom Ratz" w:date="2025-10-10T21:37:00Z">
        <w:r w:rsidR="001D412B">
          <w:rPr>
            <w:rFonts w:ascii="Times New Roman" w:hAnsi="Times New Roman" w:cs="Times New Roman"/>
            <w:sz w:val="24"/>
            <w:szCs w:val="24"/>
            <w:lang w:val="en-GB"/>
          </w:rPr>
          <w:t>main text), w</w:t>
        </w:r>
      </w:ins>
      <w:del w:id="15" w:author="Tom Ratz" w:date="2025-10-10T21:37:00Z">
        <w:r w:rsidRPr="00F957DA" w:rsidDel="001D412B">
          <w:rPr>
            <w:rFonts w:ascii="Times New Roman" w:hAnsi="Times New Roman" w:cs="Times New Roman"/>
            <w:sz w:val="24"/>
            <w:szCs w:val="24"/>
            <w:lang w:val="en-GB"/>
          </w:rPr>
          <w:delText>W</w:delText>
        </w:r>
      </w:del>
      <w:r w:rsidRPr="00F957DA">
        <w:rPr>
          <w:rFonts w:ascii="Times New Roman" w:hAnsi="Times New Roman" w:cs="Times New Roman"/>
          <w:sz w:val="24"/>
          <w:szCs w:val="24"/>
          <w:lang w:val="en-GB"/>
        </w:rPr>
        <w:t xml:space="preserve">e </w:t>
      </w:r>
      <w:del w:id="16" w:author="Tom Ratz" w:date="2025-10-10T21:38:00Z">
        <w:r w:rsidRPr="00F957DA" w:rsidDel="001D412B">
          <w:rPr>
            <w:rFonts w:ascii="Times New Roman" w:hAnsi="Times New Roman" w:cs="Times New Roman"/>
            <w:sz w:val="24"/>
            <w:szCs w:val="24"/>
            <w:lang w:val="en-GB"/>
          </w:rPr>
          <w:delText xml:space="preserve">also </w:delText>
        </w:r>
      </w:del>
      <w:r w:rsidRPr="00F957DA">
        <w:rPr>
          <w:rFonts w:ascii="Times New Roman" w:hAnsi="Times New Roman" w:cs="Times New Roman"/>
          <w:sz w:val="24"/>
          <w:szCs w:val="24"/>
          <w:lang w:val="en-GB"/>
        </w:rPr>
        <w:t>estimated pairwise Pearson’s correlations among morphological traits and a repeated measures correlation between territoriality and aggressiveness (</w:t>
      </w:r>
      <w:proofErr w:type="spellStart"/>
      <w:r w:rsidRPr="00F957DA">
        <w:rPr>
          <w:rFonts w:ascii="Times New Roman" w:hAnsi="Times New Roman" w:cs="Times New Roman"/>
          <w:sz w:val="24"/>
          <w:szCs w:val="24"/>
          <w:lang w:val="en-GB"/>
        </w:rPr>
        <w:t>Bakdash</w:t>
      </w:r>
      <w:proofErr w:type="spellEnd"/>
      <w:r w:rsidRPr="00F957DA">
        <w:rPr>
          <w:rFonts w:ascii="Times New Roman" w:hAnsi="Times New Roman" w:cs="Times New Roman"/>
          <w:sz w:val="24"/>
          <w:szCs w:val="24"/>
          <w:lang w:val="en-GB"/>
        </w:rPr>
        <w:t xml:space="preserve"> and </w:t>
      </w:r>
      <w:proofErr w:type="spellStart"/>
      <w:r w:rsidRPr="00F957DA">
        <w:rPr>
          <w:rFonts w:ascii="Times New Roman" w:hAnsi="Times New Roman" w:cs="Times New Roman"/>
          <w:sz w:val="24"/>
          <w:szCs w:val="24"/>
          <w:lang w:val="en-GB"/>
        </w:rPr>
        <w:t>Marusich</w:t>
      </w:r>
      <w:proofErr w:type="spellEnd"/>
      <w:r w:rsidRPr="00F957DA">
        <w:rPr>
          <w:rFonts w:ascii="Times New Roman" w:hAnsi="Times New Roman" w:cs="Times New Roman"/>
          <w:sz w:val="24"/>
          <w:szCs w:val="24"/>
          <w:lang w:val="en-GB"/>
        </w:rPr>
        <w:t>, 2017). All foreleg traits were highly positively correlated but were only weakly correlated with thorax length (Figure S</w:t>
      </w:r>
      <w:ins w:id="17" w:author="Tom Ratz" w:date="2025-10-03T11:35:00Z">
        <w:r w:rsidR="00B71048">
          <w:rPr>
            <w:rFonts w:ascii="Times New Roman" w:hAnsi="Times New Roman" w:cs="Times New Roman"/>
            <w:sz w:val="24"/>
            <w:szCs w:val="24"/>
            <w:lang w:val="en-GB"/>
          </w:rPr>
          <w:t>1</w:t>
        </w:r>
      </w:ins>
      <w:del w:id="18" w:author="Tom Ratz" w:date="2025-10-03T11:35:00Z">
        <w:r w:rsidRPr="00F957DA" w:rsidDel="00B71048">
          <w:rPr>
            <w:rFonts w:ascii="Times New Roman" w:hAnsi="Times New Roman" w:cs="Times New Roman"/>
            <w:sz w:val="24"/>
            <w:szCs w:val="24"/>
            <w:lang w:val="en-GB"/>
          </w:rPr>
          <w:delText>2</w:delText>
        </w:r>
      </w:del>
      <w:r w:rsidRPr="00F957DA">
        <w:rPr>
          <w:rFonts w:ascii="Times New Roman" w:hAnsi="Times New Roman" w:cs="Times New Roman"/>
          <w:sz w:val="24"/>
          <w:szCs w:val="24"/>
          <w:lang w:val="en-GB"/>
        </w:rPr>
        <w:t xml:space="preserve">). Thus, to avoid collinearity among fixed effects in linear mixed models, we conducted subsequent analyses </w:t>
      </w:r>
      <w:r w:rsidRPr="00F957DA">
        <w:rPr>
          <w:rFonts w:ascii="Times New Roman" w:hAnsi="Times New Roman" w:cs="Times New Roman"/>
          <w:sz w:val="24"/>
          <w:szCs w:val="24"/>
          <w:lang w:val="en-GB"/>
        </w:rPr>
        <w:lastRenderedPageBreak/>
        <w:t xml:space="preserve">using tibia length as a measure of foreleg size and thorax length as a measure of body size. </w:t>
      </w:r>
      <w:ins w:id="19" w:author="Tom Ratz" w:date="2025-10-10T15:24:00Z">
        <w:r w:rsidR="004A45FA">
          <w:rPr>
            <w:rFonts w:ascii="Times New Roman" w:hAnsi="Times New Roman" w:cs="Times New Roman"/>
            <w:sz w:val="24"/>
            <w:szCs w:val="24"/>
            <w:lang w:val="en-GB"/>
          </w:rPr>
          <w:t xml:space="preserve">Selecting tibia length as a surrogate for foreleg size was based on the results of a </w:t>
        </w:r>
      </w:ins>
      <w:ins w:id="20" w:author="Tom Ratz" w:date="2025-10-10T15:25:00Z">
        <w:r w:rsidR="004A45FA">
          <w:rPr>
            <w:rFonts w:ascii="Times New Roman" w:hAnsi="Times New Roman" w:cs="Times New Roman"/>
            <w:sz w:val="24"/>
            <w:szCs w:val="24"/>
            <w:lang w:val="en-GB"/>
          </w:rPr>
          <w:t>principal</w:t>
        </w:r>
      </w:ins>
      <w:ins w:id="21" w:author="Tom Ratz" w:date="2025-10-10T15:24:00Z">
        <w:r w:rsidR="004A45FA">
          <w:rPr>
            <w:rFonts w:ascii="Times New Roman" w:hAnsi="Times New Roman" w:cs="Times New Roman"/>
            <w:sz w:val="24"/>
            <w:szCs w:val="24"/>
            <w:lang w:val="en-GB"/>
          </w:rPr>
          <w:t xml:space="preserve"> </w:t>
        </w:r>
      </w:ins>
      <w:ins w:id="22" w:author="Tom Ratz" w:date="2025-10-10T15:25:00Z">
        <w:r w:rsidR="004A45FA">
          <w:rPr>
            <w:rFonts w:ascii="Times New Roman" w:hAnsi="Times New Roman" w:cs="Times New Roman"/>
            <w:sz w:val="24"/>
            <w:szCs w:val="24"/>
            <w:lang w:val="en-GB"/>
          </w:rPr>
          <w:t xml:space="preserve">component analysis (PCA) revealing </w:t>
        </w:r>
      </w:ins>
      <w:ins w:id="23" w:author="Tom Ratz" w:date="2025-10-10T15:26:00Z">
        <w:r w:rsidR="004A45FA" w:rsidRPr="004A45FA">
          <w:rPr>
            <w:rFonts w:ascii="Times New Roman" w:hAnsi="Times New Roman" w:cs="Times New Roman"/>
            <w:sz w:val="24"/>
            <w:szCs w:val="24"/>
            <w:lang w:val="en-GB"/>
          </w:rPr>
          <w:t>that the primary axis of morphological variati</w:t>
        </w:r>
        <w:r w:rsidR="004A45FA">
          <w:rPr>
            <w:rFonts w:ascii="Times New Roman" w:hAnsi="Times New Roman" w:cs="Times New Roman"/>
            <w:sz w:val="24"/>
            <w:szCs w:val="24"/>
            <w:lang w:val="en-GB"/>
          </w:rPr>
          <w:t>on among individuals correspond</w:t>
        </w:r>
      </w:ins>
      <w:ins w:id="24" w:author="Tom Ratz" w:date="2025-10-10T15:27:00Z">
        <w:r w:rsidR="004A45FA">
          <w:rPr>
            <w:rFonts w:ascii="Times New Roman" w:hAnsi="Times New Roman" w:cs="Times New Roman"/>
            <w:sz w:val="24"/>
            <w:szCs w:val="24"/>
            <w:lang w:val="en-GB"/>
          </w:rPr>
          <w:t>ed</w:t>
        </w:r>
      </w:ins>
      <w:ins w:id="25" w:author="Tom Ratz" w:date="2025-10-10T15:26:00Z">
        <w:r w:rsidR="004A45FA" w:rsidRPr="004A45FA">
          <w:rPr>
            <w:rFonts w:ascii="Times New Roman" w:hAnsi="Times New Roman" w:cs="Times New Roman"/>
            <w:sz w:val="24"/>
            <w:szCs w:val="24"/>
            <w:lang w:val="en-GB"/>
          </w:rPr>
          <w:t xml:space="preserve"> mainly to variation in tibia length</w:t>
        </w:r>
      </w:ins>
      <w:ins w:id="26" w:author="Tom Ratz" w:date="2025-10-10T15:27:00Z">
        <w:r w:rsidR="004A45FA">
          <w:rPr>
            <w:rFonts w:ascii="Times New Roman" w:hAnsi="Times New Roman" w:cs="Times New Roman"/>
            <w:sz w:val="24"/>
            <w:szCs w:val="24"/>
            <w:lang w:val="en-GB"/>
          </w:rPr>
          <w:t xml:space="preserve"> (Table </w:t>
        </w:r>
      </w:ins>
      <w:ins w:id="27" w:author="Tom Ratz" w:date="2025-10-10T15:46:00Z">
        <w:r w:rsidR="00076B05">
          <w:rPr>
            <w:rFonts w:ascii="Times New Roman" w:hAnsi="Times New Roman" w:cs="Times New Roman"/>
            <w:sz w:val="24"/>
            <w:szCs w:val="24"/>
            <w:lang w:val="en-GB"/>
          </w:rPr>
          <w:t>S</w:t>
        </w:r>
      </w:ins>
      <w:ins w:id="28" w:author="Tom Ratz" w:date="2025-10-10T15:27:00Z">
        <w:r w:rsidR="004A45FA">
          <w:rPr>
            <w:rFonts w:ascii="Times New Roman" w:hAnsi="Times New Roman" w:cs="Times New Roman"/>
            <w:sz w:val="24"/>
            <w:szCs w:val="24"/>
            <w:lang w:val="en-GB"/>
          </w:rPr>
          <w:t xml:space="preserve">1). </w:t>
        </w:r>
      </w:ins>
      <w:r w:rsidRPr="00F957DA">
        <w:rPr>
          <w:rFonts w:ascii="Times New Roman" w:hAnsi="Times New Roman" w:cs="Times New Roman"/>
          <w:sz w:val="24"/>
          <w:szCs w:val="24"/>
          <w:lang w:val="en-GB"/>
        </w:rPr>
        <w:t>Behavioural traits were not significantly correlated (see Results: Morphological and behavioural variation) and were therefore analysed as independent variables.</w:t>
      </w:r>
      <w:ins w:id="29" w:author="Tom Ratz" w:date="2025-10-10T16:10:00Z">
        <w:r w:rsidR="005D0C5C">
          <w:rPr>
            <w:rFonts w:ascii="Times New Roman" w:hAnsi="Times New Roman" w:cs="Times New Roman"/>
            <w:sz w:val="24"/>
            <w:szCs w:val="24"/>
            <w:lang w:val="en-GB"/>
          </w:rPr>
          <w:t xml:space="preserve"> </w:t>
        </w:r>
      </w:ins>
      <w:ins w:id="30" w:author="Tom Ratz" w:date="2025-10-10T16:22:00Z">
        <w:r w:rsidR="005D0C5C">
          <w:rPr>
            <w:rFonts w:ascii="Times New Roman" w:hAnsi="Times New Roman" w:cs="Times New Roman"/>
            <w:sz w:val="24"/>
            <w:szCs w:val="24"/>
            <w:lang w:val="en-GB"/>
          </w:rPr>
          <w:t xml:space="preserve">This is also justify given that the two traits </w:t>
        </w:r>
      </w:ins>
      <w:ins w:id="31" w:author="Tom Ratz" w:date="2025-10-10T16:21:00Z">
        <w:r w:rsidR="005D0C5C" w:rsidRPr="005D0C5C">
          <w:rPr>
            <w:rFonts w:ascii="Times New Roman" w:hAnsi="Times New Roman" w:cs="Times New Roman"/>
            <w:sz w:val="24"/>
            <w:szCs w:val="24"/>
            <w:lang w:val="en-GB"/>
          </w:rPr>
          <w:t>are functionally distinct. Territorial success can arise from direct aggression or be established without contact, through threat displays or other visual cues of competitive ability (e.g. body size). In contrast, aggressiveness reflects a behavioural tendency not always linked to competitive ability: small males often fight intensely against size-matched rivals, whereas large males may show little aggression when facing smaller opponents. Yet, large males typically achieve higher resource o</w:t>
        </w:r>
        <w:r w:rsidR="005D0C5C">
          <w:rPr>
            <w:rFonts w:ascii="Times New Roman" w:hAnsi="Times New Roman" w:cs="Times New Roman"/>
            <w:sz w:val="24"/>
            <w:szCs w:val="24"/>
            <w:lang w:val="en-GB"/>
          </w:rPr>
          <w:t xml:space="preserve">ccupancy (De </w:t>
        </w:r>
        <w:proofErr w:type="spellStart"/>
        <w:r w:rsidR="005D0C5C">
          <w:rPr>
            <w:rFonts w:ascii="Times New Roman" w:hAnsi="Times New Roman" w:cs="Times New Roman"/>
            <w:sz w:val="24"/>
            <w:szCs w:val="24"/>
            <w:lang w:val="en-GB"/>
          </w:rPr>
          <w:t>Nardo</w:t>
        </w:r>
        <w:proofErr w:type="spellEnd"/>
        <w:r w:rsidR="005D0C5C">
          <w:rPr>
            <w:rFonts w:ascii="Times New Roman" w:hAnsi="Times New Roman" w:cs="Times New Roman"/>
            <w:sz w:val="24"/>
            <w:szCs w:val="24"/>
            <w:lang w:val="en-GB"/>
          </w:rPr>
          <w:t xml:space="preserve"> et al. 2025)</w:t>
        </w:r>
        <w:r w:rsidR="005D0C5C" w:rsidRPr="005D0C5C">
          <w:rPr>
            <w:rFonts w:ascii="Times New Roman" w:hAnsi="Times New Roman" w:cs="Times New Roman"/>
            <w:sz w:val="24"/>
            <w:szCs w:val="24"/>
            <w:lang w:val="en-GB"/>
          </w:rPr>
          <w:t>.</w:t>
        </w:r>
      </w:ins>
    </w:p>
    <w:p w14:paraId="47D34BF5" w14:textId="587C732B" w:rsidR="00641EA1" w:rsidRPr="00F957DA" w:rsidDel="00353D16" w:rsidRDefault="00641EA1" w:rsidP="00F957DA">
      <w:pPr>
        <w:widowControl w:val="0"/>
        <w:spacing w:after="0" w:line="480" w:lineRule="auto"/>
        <w:ind w:firstLine="709"/>
        <w:rPr>
          <w:del w:id="32" w:author="Tom Ratz" w:date="2025-10-03T11:51:00Z"/>
          <w:rFonts w:ascii="Times New Roman" w:hAnsi="Times New Roman" w:cs="Times New Roman"/>
          <w:sz w:val="24"/>
          <w:szCs w:val="24"/>
          <w:lang w:val="en-GB"/>
        </w:rPr>
      </w:pPr>
      <w:del w:id="33" w:author="Tom Ratz" w:date="2025-10-03T11:51:00Z">
        <w:r w:rsidRPr="00F957DA" w:rsidDel="00353D16">
          <w:rPr>
            <w:rFonts w:ascii="Times New Roman" w:hAnsi="Times New Roman" w:cs="Times New Roman"/>
            <w:sz w:val="24"/>
            <w:szCs w:val="24"/>
            <w:lang w:val="en-GB"/>
          </w:rPr>
          <w:delText xml:space="preserve">To quantify the effects of morphological traits on contest behaviours and assess the sources of variation in contest behaviour, we used linear mixed models run in the Bayesian software </w:delText>
        </w:r>
        <w:r w:rsidRPr="00F957DA" w:rsidDel="00353D16">
          <w:rPr>
            <w:rFonts w:ascii="Times New Roman" w:hAnsi="Times New Roman" w:cs="Times New Roman"/>
            <w:i/>
            <w:sz w:val="24"/>
            <w:szCs w:val="24"/>
            <w:lang w:val="en-GB"/>
          </w:rPr>
          <w:delText>stan</w:delText>
        </w:r>
        <w:r w:rsidRPr="00F957DA" w:rsidDel="00353D16">
          <w:rPr>
            <w:rFonts w:ascii="Times New Roman" w:hAnsi="Times New Roman" w:cs="Times New Roman"/>
            <w:sz w:val="24"/>
            <w:szCs w:val="24"/>
            <w:lang w:val="en-GB"/>
          </w:rPr>
          <w:delText xml:space="preserve"> (Gelman et al. 2015) using </w:delText>
        </w:r>
        <w:r w:rsidR="005647A0" w:rsidDel="00353D16">
          <w:rPr>
            <w:rFonts w:ascii="Times New Roman" w:hAnsi="Times New Roman" w:cs="Times New Roman"/>
            <w:sz w:val="24"/>
            <w:szCs w:val="24"/>
            <w:lang w:val="en-GB"/>
          </w:rPr>
          <w:delText>R version</w:delText>
        </w:r>
        <w:r w:rsidR="005647A0" w:rsidRPr="00306234" w:rsidDel="00353D16">
          <w:rPr>
            <w:rFonts w:ascii="Times New Roman" w:hAnsi="Times New Roman" w:cs="Times New Roman"/>
            <w:sz w:val="24"/>
            <w:szCs w:val="24"/>
            <w:lang w:val="en-GB"/>
          </w:rPr>
          <w:delText xml:space="preserve"> 4.4.3</w:delText>
        </w:r>
        <w:r w:rsidR="005647A0" w:rsidRPr="00D3776D" w:rsidDel="00353D16">
          <w:rPr>
            <w:rFonts w:ascii="Times New Roman" w:hAnsi="Times New Roman" w:cs="Times New Roman"/>
            <w:sz w:val="24"/>
            <w:szCs w:val="24"/>
            <w:lang w:val="en-GB"/>
          </w:rPr>
          <w:delText xml:space="preserve"> </w:delText>
        </w:r>
        <w:r w:rsidR="005647A0" w:rsidDel="00353D16">
          <w:rPr>
            <w:rFonts w:ascii="Times New Roman" w:hAnsi="Times New Roman" w:cs="Times New Roman"/>
            <w:sz w:val="24"/>
            <w:szCs w:val="24"/>
            <w:lang w:val="en-GB"/>
          </w:rPr>
          <w:delText xml:space="preserve">(R Development Core Team 2025) and </w:delText>
        </w:r>
        <w:r w:rsidRPr="00F957DA" w:rsidDel="00353D16">
          <w:rPr>
            <w:rFonts w:ascii="Times New Roman" w:hAnsi="Times New Roman" w:cs="Times New Roman"/>
            <w:sz w:val="24"/>
            <w:szCs w:val="24"/>
            <w:lang w:val="en-GB"/>
          </w:rPr>
          <w:delText xml:space="preserve">the R package </w:delText>
        </w:r>
        <w:r w:rsidRPr="00F957DA" w:rsidDel="00353D16">
          <w:rPr>
            <w:rFonts w:ascii="Times New Roman" w:hAnsi="Times New Roman" w:cs="Times New Roman"/>
            <w:i/>
            <w:sz w:val="24"/>
            <w:szCs w:val="24"/>
            <w:lang w:val="en-GB"/>
          </w:rPr>
          <w:delText>brms</w:delText>
        </w:r>
        <w:r w:rsidRPr="00F957DA" w:rsidDel="00353D16">
          <w:rPr>
            <w:rFonts w:ascii="Times New Roman" w:hAnsi="Times New Roman" w:cs="Times New Roman"/>
            <w:sz w:val="24"/>
            <w:szCs w:val="24"/>
            <w:lang w:val="en-GB"/>
          </w:rPr>
          <w:delText xml:space="preserve"> (Bürkner 2017). We analysed territoriality (i.e. total number of scans the focal male spent on the food patch) and aggressiveness (i.e. total number of scans the focal male was attacking its opponent) as binomial variables using a logit link function and uninformative priors. The models included as fixed effects focal tibia length, opponent tibia length, focal thorax length, opponent thorax length, and all possible one-way interactions between these fixed effects. To improve model fit, fixed effects were mean-centred and standardised beforehand. </w:delText>
        </w:r>
        <w:r w:rsidR="00905B56" w:rsidDel="00353D16">
          <w:rPr>
            <w:rFonts w:ascii="Times New Roman" w:hAnsi="Times New Roman" w:cs="Times New Roman"/>
            <w:sz w:val="24"/>
            <w:szCs w:val="24"/>
            <w:lang w:val="en-GB"/>
          </w:rPr>
          <w:delText>T</w:delText>
        </w:r>
        <w:r w:rsidRPr="00F957DA" w:rsidDel="00353D16">
          <w:rPr>
            <w:rFonts w:ascii="Times New Roman" w:hAnsi="Times New Roman" w:cs="Times New Roman"/>
            <w:sz w:val="24"/>
            <w:szCs w:val="24"/>
            <w:lang w:val="en-GB"/>
          </w:rPr>
          <w:delText xml:space="preserve">he models included focal ID and opponent ID as random effects to account for the fact that each individual was tested multiple times as focal and opponent. Assay date and test starting time were also included as additional random effects to control for a potential influence of the test day and time of the day on behaviour. Models were run for a total of 8000 iterations across four chains with a warmup period of </w:delText>
        </w:r>
        <w:r w:rsidR="00905B56" w:rsidDel="00353D16">
          <w:rPr>
            <w:rFonts w:ascii="Times New Roman" w:hAnsi="Times New Roman" w:cs="Times New Roman"/>
            <w:sz w:val="24"/>
            <w:szCs w:val="24"/>
            <w:lang w:val="en-GB"/>
          </w:rPr>
          <w:delText>2</w:delText>
        </w:r>
        <w:r w:rsidRPr="00F957DA" w:rsidDel="00353D16">
          <w:rPr>
            <w:rFonts w:ascii="Times New Roman" w:hAnsi="Times New Roman" w:cs="Times New Roman"/>
            <w:sz w:val="24"/>
            <w:szCs w:val="24"/>
            <w:lang w:val="en-GB"/>
          </w:rPr>
          <w:delText xml:space="preserve">000 iterations. </w:delText>
        </w:r>
        <w:r w:rsidRPr="00F957DA" w:rsidDel="00353D16">
          <w:rPr>
            <w:rFonts w:ascii="Times New Roman" w:hAnsi="Times New Roman" w:cs="Times New Roman"/>
            <w:sz w:val="24"/>
            <w:szCs w:val="24"/>
            <w:lang w:val="en-GB"/>
          </w:rPr>
          <w:lastRenderedPageBreak/>
          <w:delText>We considered that the fixed effects and variance estimates were significantly different from zero when the 95% credible intervals of the posterior distribution did not overlap with zero.</w:delText>
        </w:r>
      </w:del>
    </w:p>
    <w:p w14:paraId="1015CDAC" w14:textId="0A83A126" w:rsidR="00641EA1" w:rsidRPr="00F957DA" w:rsidRDefault="00641EA1" w:rsidP="00641EA1">
      <w:pPr>
        <w:widowControl w:val="0"/>
        <w:spacing w:line="480" w:lineRule="auto"/>
        <w:ind w:firstLine="708"/>
        <w:rPr>
          <w:rFonts w:ascii="Times New Roman" w:hAnsi="Times New Roman" w:cs="Times New Roman"/>
          <w:sz w:val="24"/>
          <w:szCs w:val="24"/>
          <w:lang w:val="en-GB"/>
        </w:rPr>
      </w:pPr>
      <w:r w:rsidRPr="00F957DA">
        <w:rPr>
          <w:rFonts w:ascii="Times New Roman" w:hAnsi="Times New Roman" w:cs="Times New Roman"/>
          <w:sz w:val="24"/>
          <w:szCs w:val="24"/>
          <w:lang w:val="en-GB"/>
        </w:rPr>
        <w:t xml:space="preserve">To examine the sources of variation in contest behaviour, we calculated the marginal </w:t>
      </w:r>
      <w:r w:rsidRPr="00F957DA">
        <w:rPr>
          <w:rFonts w:ascii="Cambria Math" w:hAnsi="Cambria Math" w:cs="Cambria Math"/>
          <w:sz w:val="24"/>
          <w:szCs w:val="24"/>
          <w:lang w:val="en-GB"/>
        </w:rPr>
        <w:t>𝑅</w:t>
      </w:r>
      <w:r w:rsidRPr="00F957DA">
        <w:rPr>
          <w:rFonts w:ascii="Times New Roman" w:hAnsi="Times New Roman" w:cs="Times New Roman"/>
          <w:sz w:val="24"/>
          <w:szCs w:val="24"/>
          <w:vertAlign w:val="superscript"/>
          <w:lang w:val="en-GB"/>
        </w:rPr>
        <w:t>2</w:t>
      </w:r>
      <w:r w:rsidRPr="00F957DA">
        <w:rPr>
          <w:rFonts w:ascii="Times New Roman" w:hAnsi="Times New Roman" w:cs="Times New Roman"/>
          <w:sz w:val="24"/>
          <w:szCs w:val="24"/>
          <w:lang w:val="en-GB"/>
        </w:rPr>
        <w:t xml:space="preserve"> and the conditional </w:t>
      </w:r>
      <w:r w:rsidRPr="00F957DA">
        <w:rPr>
          <w:rFonts w:ascii="Times New Roman" w:hAnsi="Times New Roman" w:cs="Times New Roman"/>
          <w:i/>
          <w:sz w:val="24"/>
          <w:szCs w:val="24"/>
          <w:lang w:val="en-GB"/>
        </w:rPr>
        <w:t>R</w:t>
      </w:r>
      <w:r w:rsidRPr="00F957DA">
        <w:rPr>
          <w:rFonts w:ascii="Times New Roman" w:hAnsi="Times New Roman" w:cs="Times New Roman"/>
          <w:i/>
          <w:sz w:val="24"/>
          <w:szCs w:val="24"/>
          <w:vertAlign w:val="superscript"/>
          <w:lang w:val="en-GB"/>
        </w:rPr>
        <w:t>2</w:t>
      </w:r>
      <w:r w:rsidRPr="00F957DA">
        <w:rPr>
          <w:rFonts w:ascii="Times New Roman" w:hAnsi="Times New Roman" w:cs="Times New Roman"/>
          <w:sz w:val="24"/>
          <w:szCs w:val="24"/>
          <w:lang w:val="en-GB"/>
        </w:rPr>
        <w:t xml:space="preserve"> for each model, which provide a measure of the variance explained by the fixed effects and random effects (Nakagawa and </w:t>
      </w:r>
      <w:proofErr w:type="spellStart"/>
      <w:r w:rsidRPr="00F957DA">
        <w:rPr>
          <w:rFonts w:ascii="Times New Roman" w:hAnsi="Times New Roman" w:cs="Times New Roman"/>
          <w:sz w:val="24"/>
          <w:szCs w:val="24"/>
          <w:lang w:val="en-GB"/>
        </w:rPr>
        <w:t>Schielzeth</w:t>
      </w:r>
      <w:proofErr w:type="spellEnd"/>
      <w:r w:rsidRPr="00F957DA">
        <w:rPr>
          <w:rFonts w:ascii="Times New Roman" w:hAnsi="Times New Roman" w:cs="Times New Roman"/>
          <w:sz w:val="24"/>
          <w:szCs w:val="24"/>
          <w:lang w:val="en-GB"/>
        </w:rPr>
        <w:t xml:space="preserve"> 2013). The marginal </w:t>
      </w:r>
      <w:r w:rsidRPr="00F957DA">
        <w:rPr>
          <w:rFonts w:ascii="Cambria Math" w:hAnsi="Cambria Math" w:cs="Cambria Math"/>
          <w:sz w:val="24"/>
          <w:szCs w:val="24"/>
          <w:lang w:val="en-GB"/>
        </w:rPr>
        <w:t>𝑅</w:t>
      </w:r>
      <w:r w:rsidRPr="00F957DA">
        <w:rPr>
          <w:rFonts w:ascii="Times New Roman" w:hAnsi="Times New Roman" w:cs="Times New Roman"/>
          <w:sz w:val="24"/>
          <w:szCs w:val="24"/>
          <w:vertAlign w:val="superscript"/>
          <w:lang w:val="en-GB"/>
        </w:rPr>
        <w:t xml:space="preserve">2 </w:t>
      </w:r>
      <w:r w:rsidRPr="00F957DA">
        <w:rPr>
          <w:rFonts w:ascii="Times New Roman" w:hAnsi="Times New Roman" w:cs="Times New Roman"/>
          <w:sz w:val="24"/>
          <w:szCs w:val="24"/>
          <w:lang w:val="en-GB"/>
        </w:rPr>
        <w:t xml:space="preserve">quantified the proportion of variation in contest behaviours arising from morphological variation in body size and foreleg size of focal males and their opponents. Meanwhile, the conditional </w:t>
      </w:r>
      <w:r w:rsidRPr="00F957DA">
        <w:rPr>
          <w:rFonts w:ascii="Cambria Math" w:hAnsi="Cambria Math" w:cs="Cambria Math"/>
          <w:sz w:val="24"/>
          <w:szCs w:val="24"/>
          <w:lang w:val="en-GB"/>
        </w:rPr>
        <w:t>𝑅</w:t>
      </w:r>
      <w:r w:rsidRPr="00F957DA">
        <w:rPr>
          <w:rFonts w:ascii="Times New Roman" w:hAnsi="Times New Roman" w:cs="Times New Roman"/>
          <w:sz w:val="24"/>
          <w:szCs w:val="24"/>
          <w:vertAlign w:val="superscript"/>
          <w:lang w:val="en-GB"/>
        </w:rPr>
        <w:t>2</w:t>
      </w:r>
      <w:r w:rsidRPr="00F957DA">
        <w:rPr>
          <w:rFonts w:ascii="Times New Roman" w:hAnsi="Times New Roman" w:cs="Times New Roman"/>
          <w:sz w:val="24"/>
          <w:szCs w:val="24"/>
          <w:lang w:val="en-GB"/>
        </w:rPr>
        <w:t xml:space="preserve"> quantified unexplained variation in contest behaviours arising from individual differences among focal males and opponents in other (unmeasured) traits, as well as due to the specific day and time the behaviour was measured. The marginal </w:t>
      </w:r>
      <w:r w:rsidRPr="00F957DA">
        <w:rPr>
          <w:rFonts w:ascii="Times New Roman" w:hAnsi="Times New Roman" w:cs="Times New Roman"/>
          <w:i/>
          <w:sz w:val="24"/>
          <w:szCs w:val="24"/>
          <w:lang w:val="en-GB"/>
        </w:rPr>
        <w:t>R</w:t>
      </w:r>
      <w:r w:rsidRPr="00F957DA">
        <w:rPr>
          <w:rFonts w:ascii="Times New Roman" w:hAnsi="Times New Roman" w:cs="Times New Roman"/>
          <w:i/>
          <w:sz w:val="24"/>
          <w:szCs w:val="24"/>
          <w:vertAlign w:val="superscript"/>
          <w:lang w:val="en-GB"/>
        </w:rPr>
        <w:t>2</w:t>
      </w:r>
      <w:r w:rsidRPr="00F957DA">
        <w:rPr>
          <w:rFonts w:ascii="Times New Roman" w:hAnsi="Times New Roman" w:cs="Times New Roman"/>
          <w:sz w:val="24"/>
          <w:szCs w:val="24"/>
          <w:lang w:val="en-GB"/>
        </w:rPr>
        <w:t xml:space="preserve"> and conditional </w:t>
      </w:r>
      <w:r w:rsidRPr="00F957DA">
        <w:rPr>
          <w:rFonts w:ascii="Times New Roman" w:hAnsi="Times New Roman" w:cs="Times New Roman"/>
          <w:i/>
          <w:sz w:val="24"/>
          <w:szCs w:val="24"/>
          <w:lang w:val="en-GB"/>
        </w:rPr>
        <w:t>R</w:t>
      </w:r>
      <w:r w:rsidRPr="00F957DA">
        <w:rPr>
          <w:rFonts w:ascii="Times New Roman" w:hAnsi="Times New Roman" w:cs="Times New Roman"/>
          <w:i/>
          <w:sz w:val="24"/>
          <w:szCs w:val="24"/>
          <w:vertAlign w:val="superscript"/>
          <w:lang w:val="en-GB"/>
        </w:rPr>
        <w:t>2</w:t>
      </w:r>
      <w:r w:rsidRPr="00F957DA">
        <w:rPr>
          <w:rFonts w:ascii="Times New Roman" w:hAnsi="Times New Roman" w:cs="Times New Roman"/>
          <w:sz w:val="24"/>
          <w:szCs w:val="24"/>
          <w:lang w:val="en-GB"/>
        </w:rPr>
        <w:t xml:space="preserve"> were computed using the </w:t>
      </w:r>
      <w:r w:rsidRPr="00F957DA">
        <w:rPr>
          <w:rFonts w:ascii="Times New Roman" w:hAnsi="Times New Roman" w:cs="Times New Roman"/>
          <w:i/>
          <w:sz w:val="24"/>
          <w:szCs w:val="24"/>
          <w:lang w:val="en-GB"/>
        </w:rPr>
        <w:t>r2_bayes</w:t>
      </w:r>
      <w:r w:rsidRPr="00F957DA">
        <w:rPr>
          <w:rFonts w:ascii="Times New Roman" w:hAnsi="Times New Roman" w:cs="Times New Roman"/>
          <w:sz w:val="24"/>
          <w:szCs w:val="24"/>
          <w:lang w:val="en-GB"/>
        </w:rPr>
        <w:t xml:space="preserve"> function of the </w:t>
      </w:r>
      <w:r w:rsidR="000B0761">
        <w:rPr>
          <w:rFonts w:ascii="Times New Roman" w:hAnsi="Times New Roman" w:cs="Times New Roman"/>
          <w:sz w:val="24"/>
          <w:szCs w:val="24"/>
          <w:lang w:val="en-GB"/>
        </w:rPr>
        <w:t xml:space="preserve">R </w:t>
      </w:r>
      <w:r w:rsidRPr="00F957DA">
        <w:rPr>
          <w:rFonts w:ascii="Times New Roman" w:hAnsi="Times New Roman" w:cs="Times New Roman"/>
          <w:sz w:val="24"/>
          <w:szCs w:val="24"/>
          <w:lang w:val="en-GB"/>
        </w:rPr>
        <w:t xml:space="preserve">package </w:t>
      </w:r>
      <w:r w:rsidRPr="00F957DA">
        <w:rPr>
          <w:rFonts w:ascii="Times New Roman" w:hAnsi="Times New Roman" w:cs="Times New Roman"/>
          <w:i/>
          <w:sz w:val="24"/>
          <w:szCs w:val="24"/>
          <w:lang w:val="en-GB"/>
        </w:rPr>
        <w:t>performance</w:t>
      </w:r>
      <w:r w:rsidRPr="00F957DA">
        <w:rPr>
          <w:rFonts w:ascii="Times New Roman" w:hAnsi="Times New Roman" w:cs="Times New Roman"/>
          <w:sz w:val="24"/>
          <w:szCs w:val="24"/>
          <w:lang w:val="en-GB"/>
        </w:rPr>
        <w:t xml:space="preserve"> (</w:t>
      </w:r>
      <w:proofErr w:type="spellStart"/>
      <w:r w:rsidRPr="00F957DA">
        <w:rPr>
          <w:rFonts w:ascii="Times New Roman" w:hAnsi="Times New Roman" w:cs="Times New Roman"/>
          <w:sz w:val="24"/>
          <w:lang w:val="en-GB"/>
        </w:rPr>
        <w:t>Lüdecke</w:t>
      </w:r>
      <w:proofErr w:type="spellEnd"/>
      <w:r w:rsidRPr="00F957DA">
        <w:rPr>
          <w:rFonts w:ascii="Times New Roman" w:hAnsi="Times New Roman" w:cs="Times New Roman"/>
          <w:sz w:val="24"/>
          <w:lang w:val="en-GB"/>
        </w:rPr>
        <w:t xml:space="preserve"> et al. 2021</w:t>
      </w:r>
      <w:r w:rsidRPr="00F957DA">
        <w:rPr>
          <w:rFonts w:ascii="Times New Roman" w:hAnsi="Times New Roman" w:cs="Times New Roman"/>
          <w:sz w:val="24"/>
          <w:szCs w:val="24"/>
          <w:lang w:val="en-GB"/>
        </w:rPr>
        <w:t xml:space="preserve">). </w:t>
      </w:r>
    </w:p>
    <w:p w14:paraId="2F8006E4" w14:textId="480E8A79" w:rsidR="00641EA1" w:rsidRPr="00F957DA" w:rsidRDefault="00641EA1" w:rsidP="00641EA1">
      <w:pPr>
        <w:spacing w:line="480" w:lineRule="auto"/>
        <w:ind w:firstLine="708"/>
        <w:rPr>
          <w:rFonts w:ascii="Times New Roman" w:hAnsi="Times New Roman" w:cs="Times New Roman"/>
          <w:sz w:val="24"/>
          <w:szCs w:val="24"/>
          <w:lang w:val="en-GB"/>
        </w:rPr>
      </w:pPr>
      <w:r w:rsidRPr="00F957DA">
        <w:rPr>
          <w:rFonts w:ascii="Times New Roman" w:hAnsi="Times New Roman" w:cs="Times New Roman"/>
          <w:sz w:val="24"/>
          <w:szCs w:val="24"/>
          <w:lang w:val="en-GB"/>
        </w:rPr>
        <w:t xml:space="preserve">We then evaluated the relative proportion of variance in contest behaviour arising from consistent individual differences in these traits. To </w:t>
      </w:r>
      <w:r w:rsidR="00905B56">
        <w:rPr>
          <w:rFonts w:ascii="Times New Roman" w:hAnsi="Times New Roman" w:cs="Times New Roman"/>
          <w:sz w:val="24"/>
          <w:szCs w:val="24"/>
          <w:lang w:val="en-GB"/>
        </w:rPr>
        <w:t>this end</w:t>
      </w:r>
      <w:r w:rsidRPr="00F957DA">
        <w:rPr>
          <w:rFonts w:ascii="Times New Roman" w:hAnsi="Times New Roman" w:cs="Times New Roman"/>
          <w:sz w:val="24"/>
          <w:szCs w:val="24"/>
          <w:lang w:val="en-GB"/>
        </w:rPr>
        <w:t>, we calculated the repeatability (</w:t>
      </w:r>
      <w:r w:rsidRPr="00F957DA">
        <w:rPr>
          <w:rFonts w:ascii="Times New Roman" w:hAnsi="Times New Roman" w:cs="Times New Roman"/>
          <w:i/>
          <w:sz w:val="24"/>
          <w:szCs w:val="24"/>
          <w:lang w:val="en-GB"/>
        </w:rPr>
        <w:t>R</w:t>
      </w:r>
      <w:r w:rsidRPr="00F957DA">
        <w:rPr>
          <w:rFonts w:ascii="Times New Roman" w:hAnsi="Times New Roman" w:cs="Times New Roman"/>
          <w:sz w:val="24"/>
          <w:szCs w:val="24"/>
          <w:lang w:val="en-GB"/>
        </w:rPr>
        <w:t>) of territoriality and aggressiveness using variance estimates provided by each model as</w:t>
      </w:r>
    </w:p>
    <w:p w14:paraId="5D9536A3" w14:textId="0EDD0E13" w:rsidR="00641EA1" w:rsidRPr="00F957DA" w:rsidRDefault="00641EA1" w:rsidP="00641EA1">
      <w:pPr>
        <w:spacing w:line="480" w:lineRule="auto"/>
        <w:rPr>
          <w:rFonts w:ascii="Times New Roman" w:hAnsi="Times New Roman" w:cs="Times New Roman"/>
          <w:sz w:val="24"/>
          <w:szCs w:val="24"/>
          <w:lang w:val="en-GB"/>
        </w:rPr>
      </w:pPr>
      <m:oMathPara>
        <m:oMath>
          <m:r>
            <w:rPr>
              <w:rFonts w:ascii="Cambria Math" w:hAnsi="Cambria Math" w:cs="Times New Roman"/>
              <w:sz w:val="24"/>
              <w:szCs w:val="24"/>
              <w:lang w:val="en-GB"/>
            </w:rPr>
            <m:t>R=</m:t>
          </m:r>
          <m:f>
            <m:fPr>
              <m:ctrlPr>
                <w:rPr>
                  <w:rFonts w:ascii="Cambria Math" w:hAnsi="Cambria Math" w:cs="Times New Roman"/>
                  <w:i/>
                  <w:sz w:val="24"/>
                  <w:szCs w:val="24"/>
                  <w:lang w:val="en-GB"/>
                </w:rPr>
              </m:ctrlPr>
            </m:fPr>
            <m:num>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Focal</m:t>
                  </m:r>
                </m:sub>
              </m:sSub>
            </m:num>
            <m:den>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Focal</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Opponent</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Date</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Time</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residual</m:t>
                  </m:r>
                </m:sub>
              </m:sSub>
            </m:den>
          </m:f>
        </m:oMath>
      </m:oMathPara>
    </w:p>
    <w:p w14:paraId="1BB0D51A" w14:textId="3D0686ED" w:rsidR="00905B56" w:rsidRDefault="00641EA1">
      <w:pPr>
        <w:spacing w:line="480" w:lineRule="auto"/>
        <w:rPr>
          <w:rFonts w:ascii="Times New Roman" w:hAnsi="Times New Roman" w:cs="Times New Roman"/>
          <w:sz w:val="24"/>
          <w:szCs w:val="24"/>
          <w:lang w:val="en-GB"/>
        </w:rPr>
        <w:pPrChange w:id="34" w:author="Tom Ratz" w:date="2025-10-10T15:18:00Z">
          <w:pPr>
            <w:spacing w:line="480" w:lineRule="auto"/>
            <w:jc w:val="center"/>
          </w:pPr>
        </w:pPrChange>
      </w:pPr>
      <w:r w:rsidRPr="00F957DA">
        <w:rPr>
          <w:rFonts w:ascii="Times New Roman" w:hAnsi="Times New Roman" w:cs="Times New Roman"/>
          <w:sz w:val="24"/>
          <w:szCs w:val="24"/>
          <w:lang w:val="en-GB"/>
        </w:rPr>
        <w:t xml:space="preserve">where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Focal</w:t>
      </w:r>
      <w:proofErr w:type="spellEnd"/>
      <w:r w:rsidRPr="00F957DA">
        <w:rPr>
          <w:rFonts w:ascii="Times New Roman" w:hAnsi="Times New Roman" w:cs="Times New Roman"/>
          <w:sz w:val="24"/>
          <w:szCs w:val="24"/>
          <w:lang w:val="en-GB"/>
        </w:rPr>
        <w:t xml:space="preserve"> is the variance arising from differences among focal males,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Opponent</w:t>
      </w:r>
      <w:proofErr w:type="spellEnd"/>
      <w:r w:rsidRPr="00F957DA">
        <w:rPr>
          <w:rFonts w:ascii="Times New Roman" w:hAnsi="Times New Roman" w:cs="Times New Roman"/>
          <w:sz w:val="24"/>
          <w:szCs w:val="24"/>
          <w:lang w:val="en-GB"/>
        </w:rPr>
        <w:t xml:space="preserve"> the variance arising from opponent identity,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date</w:t>
      </w:r>
      <w:proofErr w:type="spellEnd"/>
      <w:r w:rsidRPr="00F957DA">
        <w:rPr>
          <w:rFonts w:ascii="Times New Roman" w:hAnsi="Times New Roman" w:cs="Times New Roman"/>
          <w:sz w:val="24"/>
          <w:szCs w:val="24"/>
          <w:lang w:val="en-GB"/>
        </w:rPr>
        <w:t xml:space="preserve"> and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Time</w:t>
      </w:r>
      <w:proofErr w:type="spellEnd"/>
      <w:r w:rsidRPr="00F957DA">
        <w:rPr>
          <w:rFonts w:ascii="Times New Roman" w:hAnsi="Times New Roman" w:cs="Times New Roman"/>
          <w:sz w:val="24"/>
          <w:szCs w:val="24"/>
          <w:lang w:val="en-GB"/>
        </w:rPr>
        <w:t xml:space="preserve"> the variances arising from the specific </w:t>
      </w:r>
      <w:ins w:id="35" w:author="Tom Ratz" w:date="2025-10-03T10:17:00Z">
        <w:r w:rsidR="00B71048">
          <w:rPr>
            <w:rFonts w:ascii="Times New Roman" w:hAnsi="Times New Roman" w:cs="Times New Roman"/>
            <w:sz w:val="24"/>
            <w:szCs w:val="24"/>
            <w:lang w:val="en-GB"/>
          </w:rPr>
          <w:t xml:space="preserve">calendar </w:t>
        </w:r>
      </w:ins>
      <w:r w:rsidRPr="00F957DA">
        <w:rPr>
          <w:rFonts w:ascii="Times New Roman" w:hAnsi="Times New Roman" w:cs="Times New Roman"/>
          <w:sz w:val="24"/>
          <w:szCs w:val="24"/>
          <w:lang w:val="en-GB"/>
        </w:rPr>
        <w:t xml:space="preserve">date and time at which </w:t>
      </w:r>
      <w:r w:rsidR="00905B56">
        <w:rPr>
          <w:rFonts w:ascii="Times New Roman" w:hAnsi="Times New Roman" w:cs="Times New Roman"/>
          <w:sz w:val="24"/>
          <w:szCs w:val="24"/>
          <w:lang w:val="en-GB"/>
        </w:rPr>
        <w:t xml:space="preserve">the behavioural assay </w:t>
      </w:r>
      <w:r w:rsidRPr="00F957DA">
        <w:rPr>
          <w:rFonts w:ascii="Times New Roman" w:hAnsi="Times New Roman" w:cs="Times New Roman"/>
          <w:sz w:val="24"/>
          <w:szCs w:val="24"/>
          <w:lang w:val="en-GB"/>
        </w:rPr>
        <w:t xml:space="preserve">was conducted, respectively, and </w:t>
      </w:r>
      <w:proofErr w:type="spellStart"/>
      <w:r w:rsidRPr="00F957DA">
        <w:rPr>
          <w:rFonts w:ascii="Times New Roman" w:hAnsi="Times New Roman" w:cs="Times New Roman"/>
          <w:i/>
          <w:sz w:val="24"/>
          <w:szCs w:val="24"/>
          <w:lang w:val="en-GB"/>
        </w:rPr>
        <w:t>V</w:t>
      </w:r>
      <w:r w:rsidR="008E2E46">
        <w:rPr>
          <w:rFonts w:ascii="Times New Roman" w:hAnsi="Times New Roman" w:cs="Times New Roman"/>
          <w:i/>
          <w:sz w:val="24"/>
          <w:szCs w:val="24"/>
          <w:vertAlign w:val="subscript"/>
          <w:lang w:val="en-GB"/>
        </w:rPr>
        <w:t>residual</w:t>
      </w:r>
      <w:proofErr w:type="spellEnd"/>
      <w:r w:rsidRPr="00F957DA">
        <w:rPr>
          <w:rFonts w:ascii="Times New Roman" w:hAnsi="Times New Roman" w:cs="Times New Roman"/>
          <w:sz w:val="24"/>
          <w:szCs w:val="24"/>
          <w:lang w:val="en-GB"/>
        </w:rPr>
        <w:t xml:space="preserve"> the residual variance. To calculate repeatability on the latent (logit) scale, we used the latent residual variance (Nakagawa and </w:t>
      </w:r>
      <w:proofErr w:type="spellStart"/>
      <w:r w:rsidRPr="00F957DA">
        <w:rPr>
          <w:rFonts w:ascii="Times New Roman" w:hAnsi="Times New Roman" w:cs="Times New Roman"/>
          <w:sz w:val="24"/>
          <w:szCs w:val="24"/>
          <w:lang w:val="en-GB"/>
        </w:rPr>
        <w:t>Schielzeth</w:t>
      </w:r>
      <w:proofErr w:type="spellEnd"/>
      <w:r w:rsidRPr="00F957DA">
        <w:rPr>
          <w:rFonts w:ascii="Times New Roman" w:hAnsi="Times New Roman" w:cs="Times New Roman"/>
          <w:sz w:val="24"/>
          <w:szCs w:val="24"/>
          <w:lang w:val="en-GB"/>
        </w:rPr>
        <w:t xml:space="preserve"> 2010), which is fixed and can be calculated as  </w:t>
      </w: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V</m:t>
            </m:r>
          </m:e>
          <m:sub>
            <m:r>
              <w:rPr>
                <w:rFonts w:ascii="Cambria Math" w:hAnsi="Cambria Math" w:cs="Times New Roman"/>
                <w:sz w:val="24"/>
                <w:szCs w:val="24"/>
                <w:lang w:val="en-GB"/>
              </w:rPr>
              <m:t>residual</m:t>
            </m:r>
          </m:sub>
        </m:sSub>
        <m:r>
          <w:rPr>
            <w:rFonts w:ascii="Cambria Math" w:hAnsi="Cambria Math" w:cs="Times New Roman"/>
            <w:sz w:val="24"/>
            <w:szCs w:val="24"/>
            <w:lang w:val="en-GB"/>
          </w:rPr>
          <m:t>=</m:t>
        </m:r>
        <m:f>
          <m:fPr>
            <m:type m:val="skw"/>
            <m:ctrlPr>
              <w:rPr>
                <w:rFonts w:ascii="Cambria Math" w:hAnsi="Cambria Math" w:cs="Times New Roman"/>
                <w:i/>
                <w:sz w:val="24"/>
                <w:szCs w:val="24"/>
                <w:lang w:val="en-GB"/>
              </w:rPr>
            </m:ctrlPr>
          </m:fPr>
          <m:num>
            <m:sSup>
              <m:sSupPr>
                <m:ctrlPr>
                  <w:rPr>
                    <w:rFonts w:ascii="Cambria Math" w:hAnsi="Cambria Math" w:cs="Times New Roman"/>
                    <w:i/>
                    <w:sz w:val="24"/>
                    <w:szCs w:val="24"/>
                    <w:lang w:val="en-GB"/>
                  </w:rPr>
                </m:ctrlPr>
              </m:sSupPr>
              <m:e>
                <m:r>
                  <w:rPr>
                    <w:rFonts w:ascii="Cambria Math" w:hAnsi="Cambria Math" w:cs="Times New Roman"/>
                    <w:sz w:val="24"/>
                    <w:szCs w:val="24"/>
                    <w:lang w:val="en-GB"/>
                  </w:rPr>
                  <m:t>π</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3</m:t>
            </m:r>
          </m:den>
        </m:f>
      </m:oMath>
      <w:r w:rsidRPr="00F957DA">
        <w:rPr>
          <w:rFonts w:ascii="Times New Roman" w:eastAsiaTheme="minorEastAsia" w:hAnsi="Times New Roman" w:cs="Times New Roman"/>
          <w:sz w:val="24"/>
          <w:szCs w:val="24"/>
          <w:lang w:val="en-GB"/>
        </w:rPr>
        <w:t>.</w:t>
      </w:r>
      <w:r w:rsidRPr="00F957DA">
        <w:rPr>
          <w:rFonts w:ascii="Times New Roman" w:hAnsi="Times New Roman" w:cs="Times New Roman"/>
          <w:sz w:val="24"/>
          <w:szCs w:val="24"/>
          <w:lang w:val="en-GB"/>
        </w:rPr>
        <w:t xml:space="preserve"> Lastly, we assessed the relative proportion of variance in focal contest behaviour arising from consistent individual </w:t>
      </w:r>
      <w:r w:rsidRPr="00F957DA">
        <w:rPr>
          <w:rFonts w:ascii="Times New Roman" w:hAnsi="Times New Roman" w:cs="Times New Roman"/>
          <w:sz w:val="24"/>
          <w:szCs w:val="24"/>
          <w:lang w:val="en-GB"/>
        </w:rPr>
        <w:lastRenderedPageBreak/>
        <w:t xml:space="preserve">differences among opponents using the above formula and replacing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Focal</w:t>
      </w:r>
      <w:proofErr w:type="spellEnd"/>
      <w:r w:rsidRPr="00F957DA">
        <w:rPr>
          <w:rFonts w:ascii="Times New Roman" w:hAnsi="Times New Roman" w:cs="Times New Roman"/>
          <w:sz w:val="24"/>
          <w:szCs w:val="24"/>
          <w:lang w:val="en-GB"/>
        </w:rPr>
        <w:t xml:space="preserve"> by </w:t>
      </w:r>
      <w:proofErr w:type="spellStart"/>
      <w:r w:rsidRPr="00F957DA">
        <w:rPr>
          <w:rFonts w:ascii="Times New Roman" w:hAnsi="Times New Roman" w:cs="Times New Roman"/>
          <w:i/>
          <w:sz w:val="24"/>
          <w:szCs w:val="24"/>
          <w:lang w:val="en-GB"/>
        </w:rPr>
        <w:t>V</w:t>
      </w:r>
      <w:r w:rsidRPr="00F957DA">
        <w:rPr>
          <w:rFonts w:ascii="Times New Roman" w:hAnsi="Times New Roman" w:cs="Times New Roman"/>
          <w:i/>
          <w:sz w:val="24"/>
          <w:szCs w:val="24"/>
          <w:vertAlign w:val="subscript"/>
          <w:lang w:val="en-GB"/>
        </w:rPr>
        <w:t>Oppone</w:t>
      </w:r>
      <w:r w:rsidR="00905B56">
        <w:rPr>
          <w:rFonts w:ascii="Times New Roman" w:hAnsi="Times New Roman" w:cs="Times New Roman"/>
          <w:i/>
          <w:sz w:val="24"/>
          <w:szCs w:val="24"/>
          <w:vertAlign w:val="subscript"/>
          <w:lang w:val="en-GB"/>
        </w:rPr>
        <w:t>nt</w:t>
      </w:r>
      <w:proofErr w:type="spellEnd"/>
      <w:r w:rsidRPr="00F957DA">
        <w:rPr>
          <w:rFonts w:ascii="Times New Roman" w:hAnsi="Times New Roman" w:cs="Times New Roman"/>
          <w:sz w:val="24"/>
          <w:szCs w:val="24"/>
          <w:lang w:val="en-GB"/>
        </w:rPr>
        <w:t xml:space="preserve"> in the numerator.</w:t>
      </w:r>
    </w:p>
    <w:p w14:paraId="458164A8" w14:textId="77777777" w:rsidR="0009187A" w:rsidDel="00B71048" w:rsidRDefault="0009187A" w:rsidP="0009187A">
      <w:pPr>
        <w:spacing w:line="480" w:lineRule="auto"/>
        <w:rPr>
          <w:del w:id="36" w:author="Tom Ratz" w:date="2025-10-03T11:35:00Z"/>
          <w:rFonts w:ascii="Times New Roman" w:hAnsi="Times New Roman" w:cs="Times New Roman"/>
          <w:sz w:val="24"/>
          <w:szCs w:val="24"/>
          <w:lang w:val="en-GB"/>
        </w:rPr>
      </w:pPr>
    </w:p>
    <w:p w14:paraId="09EC78A5" w14:textId="4FDD1886" w:rsidR="00D3776D" w:rsidDel="00B71048" w:rsidRDefault="00D3776D" w:rsidP="00D3776D">
      <w:pPr>
        <w:spacing w:line="480" w:lineRule="auto"/>
        <w:rPr>
          <w:del w:id="37" w:author="Tom Ratz" w:date="2025-10-03T11:35:00Z"/>
          <w:rFonts w:ascii="Times New Roman" w:hAnsi="Times New Roman" w:cs="Times New Roman"/>
          <w:sz w:val="24"/>
          <w:szCs w:val="24"/>
          <w:lang w:val="en-GB"/>
        </w:rPr>
      </w:pPr>
    </w:p>
    <w:p w14:paraId="7002AA90" w14:textId="31564702" w:rsidR="00D3776D" w:rsidDel="002B40FE" w:rsidRDefault="00D3776D" w:rsidP="00D3776D">
      <w:pPr>
        <w:spacing w:line="480" w:lineRule="auto"/>
        <w:rPr>
          <w:del w:id="38" w:author="Tom Ratz" w:date="2025-10-10T15:44:00Z"/>
          <w:rFonts w:ascii="Times New Roman" w:hAnsi="Times New Roman" w:cs="Times New Roman"/>
          <w:sz w:val="24"/>
          <w:szCs w:val="24"/>
          <w:lang w:val="en-GB"/>
        </w:rPr>
      </w:pPr>
    </w:p>
    <w:p w14:paraId="55EED265" w14:textId="460A4F26" w:rsidR="00D3776D" w:rsidDel="00B71048" w:rsidRDefault="00D3776D" w:rsidP="00D3776D">
      <w:pPr>
        <w:spacing w:line="480" w:lineRule="auto"/>
        <w:rPr>
          <w:del w:id="39" w:author="Tom Ratz" w:date="2025-10-03T11:35:00Z"/>
          <w:rFonts w:ascii="Times New Roman" w:hAnsi="Times New Roman" w:cs="Times New Roman"/>
          <w:sz w:val="24"/>
          <w:szCs w:val="24"/>
          <w:lang w:val="en-GB"/>
        </w:rPr>
      </w:pPr>
    </w:p>
    <w:p w14:paraId="148B3235" w14:textId="77777777" w:rsidR="00D3776D" w:rsidRPr="00D3776D" w:rsidDel="00C56270" w:rsidRDefault="00D3776D" w:rsidP="00D3776D">
      <w:pPr>
        <w:spacing w:line="480" w:lineRule="auto"/>
        <w:rPr>
          <w:del w:id="40" w:author="Tom Ratz" w:date="2025-10-10T15:18:00Z"/>
          <w:rFonts w:ascii="Times New Roman" w:hAnsi="Times New Roman" w:cs="Times New Roman"/>
          <w:sz w:val="24"/>
          <w:szCs w:val="24"/>
          <w:lang w:val="en-GB"/>
        </w:rPr>
      </w:pPr>
    </w:p>
    <w:p w14:paraId="668DF3CD" w14:textId="2040DC4A" w:rsidR="007367CA" w:rsidRPr="00F957DA" w:rsidDel="00B71048" w:rsidRDefault="00C67E0E">
      <w:pPr>
        <w:spacing w:line="480" w:lineRule="auto"/>
        <w:rPr>
          <w:del w:id="41" w:author="Tom Ratz" w:date="2025-10-03T11:33:00Z"/>
          <w:rFonts w:ascii="Times New Roman" w:hAnsi="Times New Roman" w:cs="Times New Roman"/>
          <w:b/>
          <w:sz w:val="24"/>
          <w:szCs w:val="24"/>
          <w:lang w:val="en-GB"/>
        </w:rPr>
      </w:pPr>
      <w:del w:id="42" w:author="Tom Ratz" w:date="2025-10-03T11:33:00Z">
        <w:r w:rsidDel="00B71048">
          <w:rPr>
            <w:rFonts w:ascii="Times New Roman" w:hAnsi="Times New Roman" w:cs="Times New Roman"/>
            <w:b/>
            <w:noProof/>
            <w:sz w:val="24"/>
            <w:szCs w:val="24"/>
            <w:lang w:val="en-GB"/>
          </w:rPr>
          <w:drawing>
            <wp:inline distT="0" distB="0" distL="0" distR="0" wp14:anchorId="02869733" wp14:editId="6821C454">
              <wp:extent cx="6188710" cy="2272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S1.tiff"/>
                      <pic:cNvPicPr/>
                    </pic:nvPicPr>
                    <pic:blipFill>
                      <a:blip r:embed="rId4"/>
                      <a:stretch>
                        <a:fillRect/>
                      </a:stretch>
                    </pic:blipFill>
                    <pic:spPr>
                      <a:xfrm>
                        <a:off x="0" y="0"/>
                        <a:ext cx="6188710" cy="2272030"/>
                      </a:xfrm>
                      <a:prstGeom prst="rect">
                        <a:avLst/>
                      </a:prstGeom>
                    </pic:spPr>
                  </pic:pic>
                </a:graphicData>
              </a:graphic>
            </wp:inline>
          </w:drawing>
        </w:r>
      </w:del>
    </w:p>
    <w:p w14:paraId="1CCDF64A" w14:textId="37CE1D4F" w:rsidR="004C2A97" w:rsidRPr="00F957DA" w:rsidDel="00B71048" w:rsidRDefault="004C2A97">
      <w:pPr>
        <w:spacing w:line="480" w:lineRule="auto"/>
        <w:rPr>
          <w:del w:id="43" w:author="Tom Ratz" w:date="2025-10-03T11:33:00Z"/>
          <w:rFonts w:ascii="Times New Roman" w:hAnsi="Times New Roman" w:cs="Times New Roman"/>
          <w:sz w:val="24"/>
          <w:szCs w:val="24"/>
          <w:lang w:val="en-GB"/>
        </w:rPr>
      </w:pPr>
      <w:del w:id="44" w:author="Tom Ratz" w:date="2025-10-03T11:33:00Z">
        <w:r w:rsidRPr="00F957DA" w:rsidDel="00B71048">
          <w:rPr>
            <w:rFonts w:ascii="Times New Roman" w:hAnsi="Times New Roman" w:cs="Times New Roman"/>
            <w:b/>
            <w:sz w:val="24"/>
            <w:szCs w:val="24"/>
            <w:lang w:val="en-GB"/>
          </w:rPr>
          <w:delText>Figure S1.</w:delText>
        </w:r>
        <w:r w:rsidRPr="00F957DA" w:rsidDel="00B71048">
          <w:rPr>
            <w:rFonts w:ascii="Times New Roman" w:hAnsi="Times New Roman" w:cs="Times New Roman"/>
            <w:sz w:val="24"/>
            <w:szCs w:val="24"/>
            <w:lang w:val="en-GB"/>
          </w:rPr>
          <w:delText xml:space="preserve"> Morphological measurements</w:delText>
        </w:r>
        <w:r w:rsidR="00B00145" w:rsidRPr="00F957DA" w:rsidDel="00B71048">
          <w:rPr>
            <w:rFonts w:ascii="Times New Roman" w:hAnsi="Times New Roman" w:cs="Times New Roman"/>
            <w:sz w:val="24"/>
            <w:szCs w:val="24"/>
            <w:lang w:val="en-GB"/>
          </w:rPr>
          <w:delText xml:space="preserve"> taken from the body (A) and foreleg (B). Body: 1 = thorax length; Foreleg: 1 = femur length; 2 = femur width, 3 = tibia length; 4 = tibia width, and 5 = tarsus first article length.</w:delText>
        </w:r>
        <w:r w:rsidR="0020773E" w:rsidRPr="00F957DA" w:rsidDel="00B71048">
          <w:rPr>
            <w:rFonts w:ascii="Times New Roman" w:hAnsi="Times New Roman" w:cs="Times New Roman"/>
            <w:sz w:val="24"/>
            <w:szCs w:val="24"/>
            <w:lang w:val="en-GB"/>
          </w:rPr>
          <w:delText xml:space="preserve"> Photos: Nicolas Gompel (A) and Marta Cortés Mediavilla (B).</w:delText>
        </w:r>
      </w:del>
    </w:p>
    <w:p w14:paraId="782353D2" w14:textId="3B11E715" w:rsidR="007367CA" w:rsidDel="00C56270" w:rsidRDefault="007367CA">
      <w:pPr>
        <w:spacing w:line="480" w:lineRule="auto"/>
        <w:rPr>
          <w:del w:id="45" w:author="Tom Ratz" w:date="2025-10-10T15:18:00Z"/>
          <w:sz w:val="24"/>
          <w:szCs w:val="24"/>
          <w:lang w:val="en-GB"/>
        </w:rPr>
        <w:pPrChange w:id="46" w:author="Tom Ratz" w:date="2025-10-10T15:18:00Z">
          <w:pPr>
            <w:spacing w:line="480" w:lineRule="auto"/>
            <w:jc w:val="center"/>
          </w:pPr>
        </w:pPrChange>
      </w:pPr>
    </w:p>
    <w:p w14:paraId="38DAE393" w14:textId="77777777" w:rsidR="00D3776D" w:rsidRPr="00F957DA" w:rsidRDefault="00D3776D">
      <w:pPr>
        <w:spacing w:line="480" w:lineRule="auto"/>
        <w:rPr>
          <w:sz w:val="24"/>
          <w:szCs w:val="24"/>
          <w:lang w:val="en-GB"/>
        </w:rPr>
        <w:pPrChange w:id="47" w:author="Tom Ratz" w:date="2025-10-10T15:18:00Z">
          <w:pPr>
            <w:spacing w:line="480" w:lineRule="auto"/>
            <w:jc w:val="center"/>
          </w:pPr>
        </w:pPrChange>
      </w:pPr>
    </w:p>
    <w:p w14:paraId="1A0EBB53" w14:textId="3D215499" w:rsidR="000E2DBE" w:rsidRPr="00F957DA" w:rsidRDefault="000E2DBE" w:rsidP="000E2DBE">
      <w:pPr>
        <w:spacing w:line="480" w:lineRule="auto"/>
        <w:jc w:val="center"/>
        <w:rPr>
          <w:sz w:val="24"/>
          <w:szCs w:val="24"/>
          <w:lang w:val="en-GB"/>
        </w:rPr>
      </w:pPr>
      <w:r w:rsidRPr="00F957DA">
        <w:rPr>
          <w:noProof/>
          <w:sz w:val="24"/>
          <w:szCs w:val="24"/>
          <w:lang w:val="en-GB"/>
        </w:rPr>
        <w:lastRenderedPageBreak/>
        <w:drawing>
          <wp:inline distT="0" distB="0" distL="0" distR="0" wp14:anchorId="094F19B5" wp14:editId="5726EE6B">
            <wp:extent cx="3342968" cy="329666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pdf"/>
                    <pic:cNvPicPr/>
                  </pic:nvPicPr>
                  <pic:blipFill>
                    <a:blip r:embed="rId5"/>
                    <a:stretch>
                      <a:fillRect/>
                    </a:stretch>
                  </pic:blipFill>
                  <pic:spPr>
                    <a:xfrm>
                      <a:off x="0" y="0"/>
                      <a:ext cx="3347580" cy="3301216"/>
                    </a:xfrm>
                    <a:prstGeom prst="rect">
                      <a:avLst/>
                    </a:prstGeom>
                  </pic:spPr>
                </pic:pic>
              </a:graphicData>
            </a:graphic>
          </wp:inline>
        </w:drawing>
      </w:r>
    </w:p>
    <w:p w14:paraId="362880BA" w14:textId="2EE4B01A" w:rsidR="00B32101" w:rsidRPr="00F957DA" w:rsidRDefault="000E2DBE" w:rsidP="00F613BB">
      <w:pPr>
        <w:spacing w:line="480" w:lineRule="auto"/>
        <w:rPr>
          <w:rFonts w:ascii="Times New Roman" w:hAnsi="Times New Roman" w:cs="Times New Roman"/>
          <w:sz w:val="24"/>
          <w:szCs w:val="24"/>
          <w:lang w:val="en-GB"/>
        </w:rPr>
      </w:pPr>
      <w:r w:rsidRPr="00F957DA">
        <w:rPr>
          <w:rFonts w:ascii="Times New Roman" w:hAnsi="Times New Roman" w:cs="Times New Roman"/>
          <w:b/>
          <w:sz w:val="24"/>
          <w:szCs w:val="24"/>
          <w:lang w:val="en-GB"/>
        </w:rPr>
        <w:t xml:space="preserve">Figure </w:t>
      </w:r>
      <w:r w:rsidR="00B32101" w:rsidRPr="00F957DA">
        <w:rPr>
          <w:rFonts w:ascii="Times New Roman" w:hAnsi="Times New Roman" w:cs="Times New Roman"/>
          <w:b/>
          <w:sz w:val="24"/>
          <w:szCs w:val="24"/>
          <w:lang w:val="en-GB"/>
        </w:rPr>
        <w:t>S</w:t>
      </w:r>
      <w:ins w:id="48" w:author="Tom Ratz" w:date="2025-10-03T11:36:00Z">
        <w:r w:rsidR="00B71048">
          <w:rPr>
            <w:rFonts w:ascii="Times New Roman" w:hAnsi="Times New Roman" w:cs="Times New Roman"/>
            <w:b/>
            <w:sz w:val="24"/>
            <w:szCs w:val="24"/>
            <w:lang w:val="en-GB"/>
          </w:rPr>
          <w:t>1</w:t>
        </w:r>
      </w:ins>
      <w:del w:id="49" w:author="Tom Ratz" w:date="2025-10-03T11:36:00Z">
        <w:r w:rsidR="00B32101" w:rsidRPr="00F957DA" w:rsidDel="00B71048">
          <w:rPr>
            <w:rFonts w:ascii="Times New Roman" w:hAnsi="Times New Roman" w:cs="Times New Roman"/>
            <w:b/>
            <w:sz w:val="24"/>
            <w:szCs w:val="24"/>
            <w:lang w:val="en-GB"/>
          </w:rPr>
          <w:delText>2</w:delText>
        </w:r>
      </w:del>
      <w:r w:rsidRPr="00F957DA">
        <w:rPr>
          <w:rFonts w:ascii="Times New Roman" w:hAnsi="Times New Roman" w:cs="Times New Roman"/>
          <w:b/>
          <w:sz w:val="24"/>
          <w:szCs w:val="24"/>
          <w:lang w:val="en-GB"/>
        </w:rPr>
        <w:t>.</w:t>
      </w:r>
      <w:r w:rsidRPr="00F957DA">
        <w:rPr>
          <w:rFonts w:ascii="Times New Roman" w:hAnsi="Times New Roman" w:cs="Times New Roman"/>
          <w:sz w:val="24"/>
          <w:szCs w:val="24"/>
          <w:lang w:val="en-GB"/>
        </w:rPr>
        <w:t xml:space="preserve"> Matrix of correlations among morphologi</w:t>
      </w:r>
      <w:ins w:id="50" w:author="Tom Ratz" w:date="2025-09-18T10:46:00Z">
        <w:r w:rsidR="00FB54A0">
          <w:rPr>
            <w:rFonts w:ascii="Times New Roman" w:hAnsi="Times New Roman" w:cs="Times New Roman"/>
            <w:sz w:val="24"/>
            <w:szCs w:val="24"/>
            <w:lang w:val="en-GB"/>
          </w:rPr>
          <w:t>cal</w:t>
        </w:r>
      </w:ins>
      <w:del w:id="51" w:author="Tom Ratz" w:date="2025-09-18T10:46:00Z">
        <w:r w:rsidRPr="00F957DA" w:rsidDel="00FB54A0">
          <w:rPr>
            <w:rFonts w:ascii="Times New Roman" w:hAnsi="Times New Roman" w:cs="Times New Roman"/>
            <w:sz w:val="24"/>
            <w:szCs w:val="24"/>
            <w:lang w:val="en-GB"/>
          </w:rPr>
          <w:delText>es</w:delText>
        </w:r>
      </w:del>
      <w:r w:rsidRPr="00F957DA">
        <w:rPr>
          <w:rFonts w:ascii="Times New Roman" w:hAnsi="Times New Roman" w:cs="Times New Roman"/>
          <w:sz w:val="24"/>
          <w:szCs w:val="24"/>
          <w:lang w:val="en-GB"/>
        </w:rPr>
        <w:t xml:space="preserve"> traits. Data were obtained from 52 males.</w:t>
      </w:r>
    </w:p>
    <w:p w14:paraId="1E0B44E3" w14:textId="77777777" w:rsidR="002B40FE" w:rsidRDefault="002B40FE" w:rsidP="00F613BB">
      <w:pPr>
        <w:spacing w:line="480" w:lineRule="auto"/>
        <w:rPr>
          <w:rFonts w:ascii="Times New Roman" w:hAnsi="Times New Roman" w:cs="Times New Roman"/>
          <w:b/>
          <w:sz w:val="24"/>
          <w:lang w:val="en-GB"/>
        </w:rPr>
      </w:pPr>
    </w:p>
    <w:p w14:paraId="0FFF594D" w14:textId="77777777" w:rsidR="0009187A" w:rsidRDefault="0009187A" w:rsidP="00F613BB">
      <w:pPr>
        <w:spacing w:line="480" w:lineRule="auto"/>
        <w:rPr>
          <w:rFonts w:ascii="Times New Roman" w:hAnsi="Times New Roman" w:cs="Times New Roman"/>
          <w:b/>
          <w:sz w:val="24"/>
          <w:lang w:val="en-GB"/>
        </w:rPr>
      </w:pPr>
    </w:p>
    <w:p w14:paraId="52119166" w14:textId="77777777" w:rsidR="0009187A" w:rsidRDefault="0009187A" w:rsidP="00F613BB">
      <w:pPr>
        <w:spacing w:line="480" w:lineRule="auto"/>
        <w:rPr>
          <w:rFonts w:ascii="Times New Roman" w:hAnsi="Times New Roman" w:cs="Times New Roman"/>
          <w:b/>
          <w:sz w:val="24"/>
          <w:lang w:val="en-GB"/>
        </w:rPr>
      </w:pPr>
    </w:p>
    <w:p w14:paraId="0703D943" w14:textId="77777777" w:rsidR="0009187A" w:rsidRDefault="0009187A" w:rsidP="00F613BB">
      <w:pPr>
        <w:spacing w:line="480" w:lineRule="auto"/>
        <w:rPr>
          <w:ins w:id="52" w:author="Tom Ratz" w:date="2025-10-10T15:44:00Z"/>
          <w:rFonts w:ascii="Times New Roman" w:hAnsi="Times New Roman" w:cs="Times New Roman"/>
          <w:b/>
          <w:sz w:val="24"/>
          <w:lang w:val="en-GB"/>
        </w:rPr>
      </w:pPr>
    </w:p>
    <w:p w14:paraId="78DECB7D" w14:textId="3AC2562B" w:rsidR="00B71048" w:rsidRDefault="00C56270" w:rsidP="00F613BB">
      <w:pPr>
        <w:spacing w:line="480" w:lineRule="auto"/>
        <w:rPr>
          <w:ins w:id="53" w:author="Tom Ratz" w:date="2025-10-10T15:19:00Z"/>
          <w:rFonts w:ascii="Times New Roman" w:hAnsi="Times New Roman" w:cs="Times New Roman"/>
          <w:b/>
          <w:sz w:val="24"/>
          <w:lang w:val="en-GB"/>
        </w:rPr>
      </w:pPr>
      <w:ins w:id="54" w:author="Tom Ratz" w:date="2025-10-10T15:19:00Z">
        <w:r>
          <w:rPr>
            <w:rFonts w:ascii="Times New Roman" w:hAnsi="Times New Roman" w:cs="Times New Roman"/>
            <w:b/>
            <w:sz w:val="24"/>
            <w:lang w:val="en-GB"/>
          </w:rPr>
          <w:t>Table S1:</w:t>
        </w:r>
      </w:ins>
      <w:ins w:id="55" w:author="Tom Ratz" w:date="2025-10-10T15:20:00Z">
        <w:r>
          <w:rPr>
            <w:rFonts w:ascii="Times New Roman" w:hAnsi="Times New Roman" w:cs="Times New Roman"/>
            <w:b/>
            <w:sz w:val="24"/>
            <w:lang w:val="en-GB"/>
          </w:rPr>
          <w:t xml:space="preserve"> </w:t>
        </w:r>
        <w:r w:rsidRPr="00C56270">
          <w:rPr>
            <w:rFonts w:ascii="Times New Roman" w:hAnsi="Times New Roman" w:cs="Times New Roman"/>
            <w:sz w:val="24"/>
            <w:lang w:val="en-GB"/>
            <w:rPrChange w:id="56" w:author="Tom Ratz" w:date="2025-10-10T15:21:00Z">
              <w:rPr>
                <w:rFonts w:ascii="Times New Roman" w:hAnsi="Times New Roman" w:cs="Times New Roman"/>
                <w:b/>
                <w:sz w:val="24"/>
                <w:lang w:val="en-GB"/>
              </w:rPr>
            </w:rPrChange>
          </w:rPr>
          <w:t xml:space="preserve">Loadings of the </w:t>
        </w:r>
      </w:ins>
      <w:ins w:id="57" w:author="Tom Ratz" w:date="2025-10-10T15:43:00Z">
        <w:r w:rsidR="002B40FE">
          <w:rPr>
            <w:rFonts w:ascii="Times New Roman" w:hAnsi="Times New Roman" w:cs="Times New Roman"/>
            <w:sz w:val="24"/>
            <w:lang w:val="en-GB"/>
          </w:rPr>
          <w:t>first</w:t>
        </w:r>
      </w:ins>
      <w:ins w:id="58" w:author="Tom Ratz" w:date="2025-10-10T15:20:00Z">
        <w:r w:rsidR="002B40FE" w:rsidRPr="002B40FE">
          <w:rPr>
            <w:rFonts w:ascii="Times New Roman" w:hAnsi="Times New Roman" w:cs="Times New Roman"/>
            <w:sz w:val="24"/>
            <w:lang w:val="en-GB"/>
          </w:rPr>
          <w:t xml:space="preserve"> principal component (PC</w:t>
        </w:r>
        <w:r w:rsidRPr="00C56270">
          <w:rPr>
            <w:rFonts w:ascii="Times New Roman" w:hAnsi="Times New Roman" w:cs="Times New Roman"/>
            <w:sz w:val="24"/>
            <w:lang w:val="en-GB"/>
            <w:rPrChange w:id="59" w:author="Tom Ratz" w:date="2025-10-10T15:21:00Z">
              <w:rPr>
                <w:rFonts w:ascii="Times New Roman" w:hAnsi="Times New Roman" w:cs="Times New Roman"/>
                <w:b/>
                <w:sz w:val="24"/>
                <w:lang w:val="en-GB"/>
              </w:rPr>
            </w:rPrChange>
          </w:rPr>
          <w:t xml:space="preserve">) reflecting combinations of </w:t>
        </w:r>
      </w:ins>
      <w:ins w:id="60" w:author="Tom Ratz" w:date="2025-10-10T15:23:00Z">
        <w:r w:rsidR="004A45FA">
          <w:rPr>
            <w:rFonts w:ascii="Times New Roman" w:hAnsi="Times New Roman" w:cs="Times New Roman"/>
            <w:sz w:val="24"/>
            <w:lang w:val="en-GB"/>
          </w:rPr>
          <w:t>foreleg</w:t>
        </w:r>
      </w:ins>
      <w:ins w:id="61" w:author="Tom Ratz" w:date="2025-10-10T15:20:00Z">
        <w:r w:rsidRPr="00C56270">
          <w:rPr>
            <w:rFonts w:ascii="Times New Roman" w:hAnsi="Times New Roman" w:cs="Times New Roman"/>
            <w:sz w:val="24"/>
            <w:lang w:val="en-GB"/>
            <w:rPrChange w:id="62" w:author="Tom Ratz" w:date="2025-10-10T15:21:00Z">
              <w:rPr>
                <w:rFonts w:ascii="Times New Roman" w:hAnsi="Times New Roman" w:cs="Times New Roman"/>
                <w:b/>
                <w:sz w:val="24"/>
                <w:lang w:val="en-GB"/>
              </w:rPr>
            </w:rPrChange>
          </w:rPr>
          <w:t xml:space="preserve"> traits.</w:t>
        </w:r>
      </w:ins>
    </w:p>
    <w:tbl>
      <w:tblPr>
        <w:tblStyle w:val="TableGrid"/>
        <w:tblW w:w="1908"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Change w:id="63" w:author="Tom Ratz" w:date="2025-10-10T15:43:00Z">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1940"/>
        <w:gridCol w:w="223"/>
        <w:gridCol w:w="1556"/>
        <w:tblGridChange w:id="64">
          <w:tblGrid>
            <w:gridCol w:w="1940"/>
            <w:gridCol w:w="223"/>
            <w:gridCol w:w="1557"/>
          </w:tblGrid>
        </w:tblGridChange>
      </w:tblGrid>
      <w:tr w:rsidR="002B40FE" w:rsidRPr="00F957DA" w14:paraId="774E5A48" w14:textId="77777777" w:rsidTr="002B40FE">
        <w:trPr>
          <w:trHeight w:val="397"/>
          <w:ins w:id="65" w:author="Tom Ratz" w:date="2025-10-10T15:19:00Z"/>
          <w:trPrChange w:id="66" w:author="Tom Ratz" w:date="2025-10-10T15:43:00Z">
            <w:trPr>
              <w:trHeight w:val="397"/>
            </w:trPr>
          </w:trPrChange>
        </w:trPr>
        <w:tc>
          <w:tcPr>
            <w:tcW w:w="2608" w:type="pct"/>
            <w:tcBorders>
              <w:top w:val="single" w:sz="4" w:space="0" w:color="auto"/>
              <w:bottom w:val="single" w:sz="4" w:space="0" w:color="auto"/>
            </w:tcBorders>
            <w:vAlign w:val="center"/>
            <w:tcPrChange w:id="67" w:author="Tom Ratz" w:date="2025-10-10T15:43:00Z">
              <w:tcPr>
                <w:tcW w:w="995" w:type="pct"/>
                <w:tcBorders>
                  <w:top w:val="single" w:sz="4" w:space="0" w:color="auto"/>
                  <w:bottom w:val="single" w:sz="4" w:space="0" w:color="auto"/>
                </w:tcBorders>
                <w:vAlign w:val="center"/>
              </w:tcPr>
            </w:tcPrChange>
          </w:tcPr>
          <w:p w14:paraId="7833BC61" w14:textId="77777777" w:rsidR="002B40FE" w:rsidRPr="00F957DA" w:rsidRDefault="002B40FE" w:rsidP="00D816DB">
            <w:pPr>
              <w:pStyle w:val="PlainText"/>
              <w:rPr>
                <w:ins w:id="68" w:author="Tom Ratz" w:date="2025-10-10T15:19:00Z"/>
                <w:rFonts w:ascii="Times New Roman" w:hAnsi="Times New Roman" w:cs="Times New Roman"/>
                <w:sz w:val="24"/>
              </w:rPr>
            </w:pPr>
            <w:ins w:id="69" w:author="Tom Ratz" w:date="2025-10-10T15:19:00Z">
              <w:r w:rsidRPr="00F957DA">
                <w:rPr>
                  <w:rFonts w:ascii="Times New Roman" w:hAnsi="Times New Roman" w:cs="Times New Roman"/>
                  <w:sz w:val="24"/>
                </w:rPr>
                <w:t>Trait</w:t>
              </w:r>
            </w:ins>
          </w:p>
        </w:tc>
        <w:tc>
          <w:tcPr>
            <w:tcW w:w="300" w:type="pct"/>
            <w:tcBorders>
              <w:top w:val="single" w:sz="4" w:space="0" w:color="auto"/>
              <w:bottom w:val="single" w:sz="4" w:space="0" w:color="auto"/>
            </w:tcBorders>
            <w:vAlign w:val="center"/>
            <w:tcPrChange w:id="70" w:author="Tom Ratz" w:date="2025-10-10T15:43:00Z">
              <w:tcPr>
                <w:tcW w:w="114" w:type="pct"/>
                <w:tcBorders>
                  <w:top w:val="single" w:sz="4" w:space="0" w:color="auto"/>
                  <w:bottom w:val="single" w:sz="4" w:space="0" w:color="auto"/>
                </w:tcBorders>
                <w:vAlign w:val="center"/>
              </w:tcPr>
            </w:tcPrChange>
          </w:tcPr>
          <w:p w14:paraId="73CEDBA8" w14:textId="77777777" w:rsidR="002B40FE" w:rsidRPr="00F957DA" w:rsidRDefault="002B40FE" w:rsidP="00D816DB">
            <w:pPr>
              <w:pStyle w:val="PlainText"/>
              <w:rPr>
                <w:ins w:id="71" w:author="Tom Ratz" w:date="2025-10-10T15:19:00Z"/>
                <w:rFonts w:ascii="Times New Roman" w:hAnsi="Times New Roman" w:cs="Times New Roman"/>
                <w:sz w:val="24"/>
                <w:szCs w:val="22"/>
              </w:rPr>
            </w:pPr>
          </w:p>
        </w:tc>
        <w:tc>
          <w:tcPr>
            <w:tcW w:w="2093" w:type="pct"/>
            <w:tcBorders>
              <w:top w:val="single" w:sz="4" w:space="0" w:color="auto"/>
              <w:bottom w:val="single" w:sz="4" w:space="0" w:color="auto"/>
            </w:tcBorders>
            <w:vAlign w:val="center"/>
            <w:tcPrChange w:id="72" w:author="Tom Ratz" w:date="2025-10-10T15:43:00Z">
              <w:tcPr>
                <w:tcW w:w="799" w:type="pct"/>
                <w:tcBorders>
                  <w:top w:val="single" w:sz="4" w:space="0" w:color="auto"/>
                  <w:bottom w:val="single" w:sz="4" w:space="0" w:color="auto"/>
                </w:tcBorders>
                <w:vAlign w:val="center"/>
              </w:tcPr>
            </w:tcPrChange>
          </w:tcPr>
          <w:p w14:paraId="61CDB723" w14:textId="072AFC95" w:rsidR="002B40FE" w:rsidRPr="00F957DA" w:rsidRDefault="002B40FE">
            <w:pPr>
              <w:pStyle w:val="PlainText"/>
              <w:jc w:val="center"/>
              <w:rPr>
                <w:ins w:id="73" w:author="Tom Ratz" w:date="2025-10-10T15:19:00Z"/>
                <w:rFonts w:ascii="Times New Roman" w:hAnsi="Times New Roman" w:cs="Times New Roman"/>
                <w:sz w:val="24"/>
              </w:rPr>
              <w:pPrChange w:id="74" w:author="Tom Ratz" w:date="2025-10-10T15:43:00Z">
                <w:pPr>
                  <w:pStyle w:val="PlainText"/>
                </w:pPr>
              </w:pPrChange>
            </w:pPr>
            <w:ins w:id="75" w:author="Tom Ratz" w:date="2025-10-10T15:19:00Z">
              <w:r>
                <w:rPr>
                  <w:rFonts w:ascii="Times New Roman" w:hAnsi="Times New Roman" w:cs="Times New Roman"/>
                  <w:sz w:val="24"/>
                </w:rPr>
                <w:t>PC1</w:t>
              </w:r>
            </w:ins>
          </w:p>
        </w:tc>
      </w:tr>
      <w:tr w:rsidR="002B40FE" w:rsidRPr="00F957DA" w14:paraId="10963ACB" w14:textId="77777777" w:rsidTr="002B40FE">
        <w:trPr>
          <w:trHeight w:val="397"/>
          <w:ins w:id="76" w:author="Tom Ratz" w:date="2025-10-10T15:19:00Z"/>
          <w:trPrChange w:id="77" w:author="Tom Ratz" w:date="2025-10-10T15:43:00Z">
            <w:trPr>
              <w:trHeight w:val="397"/>
            </w:trPr>
          </w:trPrChange>
        </w:trPr>
        <w:tc>
          <w:tcPr>
            <w:tcW w:w="2608" w:type="pct"/>
            <w:tcBorders>
              <w:top w:val="single" w:sz="4" w:space="0" w:color="auto"/>
              <w:bottom w:val="nil"/>
            </w:tcBorders>
            <w:vAlign w:val="center"/>
            <w:tcPrChange w:id="78" w:author="Tom Ratz" w:date="2025-10-10T15:43:00Z">
              <w:tcPr>
                <w:tcW w:w="995" w:type="pct"/>
                <w:tcBorders>
                  <w:top w:val="single" w:sz="4" w:space="0" w:color="auto"/>
                  <w:bottom w:val="nil"/>
                </w:tcBorders>
                <w:vAlign w:val="center"/>
              </w:tcPr>
            </w:tcPrChange>
          </w:tcPr>
          <w:p w14:paraId="13EA6283" w14:textId="0D507C2A" w:rsidR="002B40FE" w:rsidRPr="00F957DA" w:rsidRDefault="002B40FE" w:rsidP="002B40FE">
            <w:pPr>
              <w:pStyle w:val="PlainText"/>
              <w:rPr>
                <w:ins w:id="79" w:author="Tom Ratz" w:date="2025-10-10T15:19:00Z"/>
                <w:rFonts w:ascii="Times New Roman" w:hAnsi="Times New Roman" w:cs="Times New Roman"/>
                <w:sz w:val="24"/>
              </w:rPr>
            </w:pPr>
            <w:ins w:id="80" w:author="Tom Ratz" w:date="2025-10-10T15:42:00Z">
              <w:r w:rsidRPr="00F957DA">
                <w:rPr>
                  <w:rFonts w:ascii="Times New Roman" w:hAnsi="Times New Roman" w:cs="Times New Roman"/>
                  <w:sz w:val="24"/>
                </w:rPr>
                <w:t>Femur length</w:t>
              </w:r>
            </w:ins>
          </w:p>
        </w:tc>
        <w:tc>
          <w:tcPr>
            <w:tcW w:w="300" w:type="pct"/>
            <w:tcBorders>
              <w:top w:val="single" w:sz="4" w:space="0" w:color="auto"/>
              <w:bottom w:val="nil"/>
            </w:tcBorders>
            <w:vAlign w:val="center"/>
            <w:tcPrChange w:id="81" w:author="Tom Ratz" w:date="2025-10-10T15:43:00Z">
              <w:tcPr>
                <w:tcW w:w="114" w:type="pct"/>
                <w:tcBorders>
                  <w:top w:val="single" w:sz="4" w:space="0" w:color="auto"/>
                  <w:bottom w:val="nil"/>
                </w:tcBorders>
                <w:vAlign w:val="center"/>
              </w:tcPr>
            </w:tcPrChange>
          </w:tcPr>
          <w:p w14:paraId="21D1F3DD" w14:textId="77777777" w:rsidR="002B40FE" w:rsidRPr="00F957DA" w:rsidRDefault="002B40FE" w:rsidP="002B40FE">
            <w:pPr>
              <w:pStyle w:val="PlainText"/>
              <w:rPr>
                <w:ins w:id="82" w:author="Tom Ratz" w:date="2025-10-10T15:19:00Z"/>
                <w:rFonts w:ascii="Times New Roman" w:hAnsi="Times New Roman" w:cs="Times New Roman"/>
                <w:sz w:val="24"/>
                <w:szCs w:val="22"/>
              </w:rPr>
            </w:pPr>
          </w:p>
        </w:tc>
        <w:tc>
          <w:tcPr>
            <w:tcW w:w="2093" w:type="pct"/>
            <w:tcBorders>
              <w:top w:val="single" w:sz="4" w:space="0" w:color="auto"/>
              <w:bottom w:val="nil"/>
            </w:tcBorders>
            <w:vAlign w:val="center"/>
            <w:tcPrChange w:id="83" w:author="Tom Ratz" w:date="2025-10-10T15:43:00Z">
              <w:tcPr>
                <w:tcW w:w="799" w:type="pct"/>
                <w:tcBorders>
                  <w:top w:val="single" w:sz="4" w:space="0" w:color="auto"/>
                  <w:bottom w:val="nil"/>
                </w:tcBorders>
                <w:vAlign w:val="center"/>
              </w:tcPr>
            </w:tcPrChange>
          </w:tcPr>
          <w:p w14:paraId="0E852893" w14:textId="63B81466" w:rsidR="002B40FE" w:rsidRPr="00F957DA" w:rsidRDefault="002B40FE" w:rsidP="002B40FE">
            <w:pPr>
              <w:pStyle w:val="PlainText"/>
              <w:jc w:val="center"/>
              <w:rPr>
                <w:ins w:id="84" w:author="Tom Ratz" w:date="2025-10-10T15:19:00Z"/>
                <w:rFonts w:ascii="Times New Roman" w:hAnsi="Times New Roman" w:cs="Times New Roman"/>
                <w:sz w:val="24"/>
              </w:rPr>
            </w:pPr>
            <w:ins w:id="85" w:author="Tom Ratz" w:date="2025-10-10T15:42:00Z">
              <w:r>
                <w:rPr>
                  <w:rFonts w:ascii="Times New Roman" w:hAnsi="Times New Roman" w:cs="Times New Roman"/>
                  <w:sz w:val="24"/>
                </w:rPr>
                <w:t>0.475</w:t>
              </w:r>
            </w:ins>
          </w:p>
        </w:tc>
      </w:tr>
      <w:tr w:rsidR="002B40FE" w:rsidRPr="00F957DA" w14:paraId="5EDD7A9F" w14:textId="77777777" w:rsidTr="002B40FE">
        <w:trPr>
          <w:trHeight w:val="397"/>
          <w:ins w:id="86" w:author="Tom Ratz" w:date="2025-10-10T15:19:00Z"/>
          <w:trPrChange w:id="87" w:author="Tom Ratz" w:date="2025-10-10T15:43:00Z">
            <w:trPr>
              <w:trHeight w:val="397"/>
            </w:trPr>
          </w:trPrChange>
        </w:trPr>
        <w:tc>
          <w:tcPr>
            <w:tcW w:w="2608" w:type="pct"/>
            <w:vAlign w:val="center"/>
            <w:tcPrChange w:id="88" w:author="Tom Ratz" w:date="2025-10-10T15:43:00Z">
              <w:tcPr>
                <w:tcW w:w="995" w:type="pct"/>
                <w:vAlign w:val="center"/>
              </w:tcPr>
            </w:tcPrChange>
          </w:tcPr>
          <w:p w14:paraId="1F8D153D" w14:textId="122376D2" w:rsidR="002B40FE" w:rsidRPr="00F957DA" w:rsidRDefault="002B40FE">
            <w:pPr>
              <w:pStyle w:val="PlainText"/>
              <w:rPr>
                <w:ins w:id="89" w:author="Tom Ratz" w:date="2025-10-10T15:19:00Z"/>
                <w:rFonts w:ascii="Times New Roman" w:hAnsi="Times New Roman" w:cs="Times New Roman"/>
                <w:sz w:val="24"/>
                <w:szCs w:val="22"/>
              </w:rPr>
              <w:pPrChange w:id="90" w:author="Tom Ratz" w:date="2025-10-10T15:42:00Z">
                <w:pPr>
                  <w:pStyle w:val="PlainText"/>
                  <w:ind w:firstLine="170"/>
                </w:pPr>
              </w:pPrChange>
            </w:pPr>
            <w:ins w:id="91" w:author="Tom Ratz" w:date="2025-10-10T15:21:00Z">
              <w:r w:rsidRPr="00F957DA">
                <w:rPr>
                  <w:rFonts w:ascii="Times New Roman" w:hAnsi="Times New Roman" w:cs="Times New Roman"/>
                  <w:sz w:val="24"/>
                </w:rPr>
                <w:t>Tibia length</w:t>
              </w:r>
            </w:ins>
          </w:p>
        </w:tc>
        <w:tc>
          <w:tcPr>
            <w:tcW w:w="300" w:type="pct"/>
            <w:tcPrChange w:id="92" w:author="Tom Ratz" w:date="2025-10-10T15:43:00Z">
              <w:tcPr>
                <w:tcW w:w="114" w:type="pct"/>
              </w:tcPr>
            </w:tcPrChange>
          </w:tcPr>
          <w:p w14:paraId="0274848E" w14:textId="77777777" w:rsidR="002B40FE" w:rsidRPr="00F957DA" w:rsidRDefault="002B40FE" w:rsidP="002B40FE">
            <w:pPr>
              <w:pStyle w:val="PlainText"/>
              <w:rPr>
                <w:ins w:id="93" w:author="Tom Ratz" w:date="2025-10-10T15:19:00Z"/>
                <w:rFonts w:ascii="Times New Roman" w:hAnsi="Times New Roman" w:cs="Times New Roman"/>
                <w:sz w:val="24"/>
                <w:szCs w:val="22"/>
              </w:rPr>
            </w:pPr>
          </w:p>
        </w:tc>
        <w:tc>
          <w:tcPr>
            <w:tcW w:w="2093" w:type="pct"/>
            <w:vAlign w:val="center"/>
            <w:tcPrChange w:id="94" w:author="Tom Ratz" w:date="2025-10-10T15:43:00Z">
              <w:tcPr>
                <w:tcW w:w="799" w:type="pct"/>
                <w:vAlign w:val="center"/>
              </w:tcPr>
            </w:tcPrChange>
          </w:tcPr>
          <w:p w14:paraId="4B0DE253" w14:textId="52F7C2A4" w:rsidR="002B40FE" w:rsidRPr="00F957DA" w:rsidRDefault="002B40FE" w:rsidP="002B40FE">
            <w:pPr>
              <w:pStyle w:val="PlainText"/>
              <w:jc w:val="center"/>
              <w:rPr>
                <w:ins w:id="95" w:author="Tom Ratz" w:date="2025-10-10T15:19:00Z"/>
                <w:rFonts w:ascii="Times New Roman" w:hAnsi="Times New Roman" w:cs="Times New Roman"/>
                <w:sz w:val="24"/>
              </w:rPr>
            </w:pPr>
            <w:ins w:id="96" w:author="Tom Ratz" w:date="2025-10-10T15:19:00Z">
              <w:r w:rsidRPr="00F957DA">
                <w:rPr>
                  <w:rFonts w:ascii="Times New Roman" w:hAnsi="Times New Roman" w:cs="Times New Roman"/>
                  <w:sz w:val="24"/>
                </w:rPr>
                <w:t>0</w:t>
              </w:r>
            </w:ins>
            <w:ins w:id="97" w:author="Tom Ratz" w:date="2025-10-10T15:40:00Z">
              <w:r>
                <w:rPr>
                  <w:rFonts w:ascii="Times New Roman" w:hAnsi="Times New Roman" w:cs="Times New Roman"/>
                  <w:sz w:val="24"/>
                </w:rPr>
                <w:t>.511</w:t>
              </w:r>
            </w:ins>
          </w:p>
        </w:tc>
      </w:tr>
      <w:tr w:rsidR="002B40FE" w:rsidRPr="00F957DA" w14:paraId="69E5F7ED" w14:textId="77777777" w:rsidTr="002B40FE">
        <w:trPr>
          <w:trHeight w:val="397"/>
          <w:ins w:id="98" w:author="Tom Ratz" w:date="2025-10-10T15:19:00Z"/>
          <w:trPrChange w:id="99" w:author="Tom Ratz" w:date="2025-10-10T15:43:00Z">
            <w:trPr>
              <w:trHeight w:val="397"/>
            </w:trPr>
          </w:trPrChange>
        </w:trPr>
        <w:tc>
          <w:tcPr>
            <w:tcW w:w="2608" w:type="pct"/>
            <w:vAlign w:val="center"/>
            <w:tcPrChange w:id="100" w:author="Tom Ratz" w:date="2025-10-10T15:43:00Z">
              <w:tcPr>
                <w:tcW w:w="995" w:type="pct"/>
                <w:vAlign w:val="center"/>
              </w:tcPr>
            </w:tcPrChange>
          </w:tcPr>
          <w:p w14:paraId="71B61720" w14:textId="16671DC2" w:rsidR="002B40FE" w:rsidRPr="00F957DA" w:rsidRDefault="002B40FE">
            <w:pPr>
              <w:pStyle w:val="PlainText"/>
              <w:rPr>
                <w:ins w:id="101" w:author="Tom Ratz" w:date="2025-10-10T15:19:00Z"/>
                <w:rFonts w:ascii="Times New Roman" w:hAnsi="Times New Roman" w:cs="Times New Roman"/>
                <w:sz w:val="24"/>
                <w:szCs w:val="22"/>
              </w:rPr>
              <w:pPrChange w:id="102" w:author="Tom Ratz" w:date="2025-10-10T15:42:00Z">
                <w:pPr>
                  <w:pStyle w:val="PlainText"/>
                  <w:ind w:firstLine="170"/>
                </w:pPr>
              </w:pPrChange>
            </w:pPr>
            <w:ins w:id="103" w:author="Tom Ratz" w:date="2025-10-10T15:22:00Z">
              <w:r w:rsidRPr="00F957DA">
                <w:rPr>
                  <w:rFonts w:ascii="Times New Roman" w:hAnsi="Times New Roman" w:cs="Times New Roman"/>
                  <w:sz w:val="24"/>
                </w:rPr>
                <w:t>Tarsus length</w:t>
              </w:r>
            </w:ins>
          </w:p>
        </w:tc>
        <w:tc>
          <w:tcPr>
            <w:tcW w:w="300" w:type="pct"/>
            <w:tcPrChange w:id="104" w:author="Tom Ratz" w:date="2025-10-10T15:43:00Z">
              <w:tcPr>
                <w:tcW w:w="114" w:type="pct"/>
              </w:tcPr>
            </w:tcPrChange>
          </w:tcPr>
          <w:p w14:paraId="71A22002" w14:textId="77777777" w:rsidR="002B40FE" w:rsidRPr="00F957DA" w:rsidRDefault="002B40FE" w:rsidP="002B40FE">
            <w:pPr>
              <w:pStyle w:val="PlainText"/>
              <w:rPr>
                <w:ins w:id="105" w:author="Tom Ratz" w:date="2025-10-10T15:19:00Z"/>
                <w:rFonts w:ascii="Times New Roman" w:hAnsi="Times New Roman" w:cs="Times New Roman"/>
                <w:sz w:val="24"/>
                <w:szCs w:val="22"/>
              </w:rPr>
            </w:pPr>
          </w:p>
        </w:tc>
        <w:tc>
          <w:tcPr>
            <w:tcW w:w="2093" w:type="pct"/>
            <w:vAlign w:val="center"/>
            <w:tcPrChange w:id="106" w:author="Tom Ratz" w:date="2025-10-10T15:43:00Z">
              <w:tcPr>
                <w:tcW w:w="799" w:type="pct"/>
                <w:vAlign w:val="center"/>
              </w:tcPr>
            </w:tcPrChange>
          </w:tcPr>
          <w:p w14:paraId="73B2D074" w14:textId="730100C4" w:rsidR="002B40FE" w:rsidRPr="00F957DA" w:rsidRDefault="002B40FE" w:rsidP="002B40FE">
            <w:pPr>
              <w:pStyle w:val="PlainText"/>
              <w:jc w:val="center"/>
              <w:rPr>
                <w:ins w:id="107" w:author="Tom Ratz" w:date="2025-10-10T15:19:00Z"/>
                <w:rFonts w:ascii="Times New Roman" w:hAnsi="Times New Roman" w:cs="Times New Roman"/>
                <w:sz w:val="24"/>
              </w:rPr>
            </w:pPr>
            <w:ins w:id="108" w:author="Tom Ratz" w:date="2025-10-10T15:40:00Z">
              <w:r>
                <w:rPr>
                  <w:rFonts w:ascii="Times New Roman" w:hAnsi="Times New Roman" w:cs="Times New Roman"/>
                  <w:sz w:val="24"/>
                </w:rPr>
                <w:t>0.304</w:t>
              </w:r>
            </w:ins>
          </w:p>
        </w:tc>
      </w:tr>
      <w:tr w:rsidR="002B40FE" w:rsidRPr="00F957DA" w14:paraId="2E062B28" w14:textId="77777777" w:rsidTr="002B40FE">
        <w:trPr>
          <w:trHeight w:val="397"/>
          <w:ins w:id="109" w:author="Tom Ratz" w:date="2025-10-10T15:19:00Z"/>
          <w:trPrChange w:id="110" w:author="Tom Ratz" w:date="2025-10-10T15:43:00Z">
            <w:trPr>
              <w:trHeight w:val="397"/>
            </w:trPr>
          </w:trPrChange>
        </w:trPr>
        <w:tc>
          <w:tcPr>
            <w:tcW w:w="2608" w:type="pct"/>
            <w:vAlign w:val="center"/>
            <w:tcPrChange w:id="111" w:author="Tom Ratz" w:date="2025-10-10T15:43:00Z">
              <w:tcPr>
                <w:tcW w:w="995" w:type="pct"/>
                <w:vAlign w:val="center"/>
              </w:tcPr>
            </w:tcPrChange>
          </w:tcPr>
          <w:p w14:paraId="36653749" w14:textId="0B504665" w:rsidR="002B40FE" w:rsidRPr="00F957DA" w:rsidRDefault="002B40FE">
            <w:pPr>
              <w:pStyle w:val="PlainText"/>
              <w:rPr>
                <w:ins w:id="112" w:author="Tom Ratz" w:date="2025-10-10T15:19:00Z"/>
                <w:rFonts w:ascii="Times New Roman" w:hAnsi="Times New Roman" w:cs="Times New Roman"/>
                <w:sz w:val="24"/>
                <w:szCs w:val="22"/>
              </w:rPr>
              <w:pPrChange w:id="113" w:author="Tom Ratz" w:date="2025-10-10T15:42:00Z">
                <w:pPr>
                  <w:pStyle w:val="PlainText"/>
                  <w:ind w:firstLine="170"/>
                </w:pPr>
              </w:pPrChange>
            </w:pPr>
            <w:ins w:id="114" w:author="Tom Ratz" w:date="2025-10-10T15:22:00Z">
              <w:r>
                <w:rPr>
                  <w:rFonts w:ascii="Times New Roman" w:hAnsi="Times New Roman" w:cs="Times New Roman"/>
                  <w:sz w:val="24"/>
                </w:rPr>
                <w:t>Femur width</w:t>
              </w:r>
            </w:ins>
          </w:p>
        </w:tc>
        <w:tc>
          <w:tcPr>
            <w:tcW w:w="300" w:type="pct"/>
            <w:tcPrChange w:id="115" w:author="Tom Ratz" w:date="2025-10-10T15:43:00Z">
              <w:tcPr>
                <w:tcW w:w="114" w:type="pct"/>
              </w:tcPr>
            </w:tcPrChange>
          </w:tcPr>
          <w:p w14:paraId="6406AC7B" w14:textId="77777777" w:rsidR="002B40FE" w:rsidRPr="00F957DA" w:rsidRDefault="002B40FE" w:rsidP="002B40FE">
            <w:pPr>
              <w:pStyle w:val="PlainText"/>
              <w:rPr>
                <w:ins w:id="116" w:author="Tom Ratz" w:date="2025-10-10T15:19:00Z"/>
                <w:rFonts w:ascii="Times New Roman" w:hAnsi="Times New Roman" w:cs="Times New Roman"/>
                <w:sz w:val="24"/>
                <w:szCs w:val="22"/>
              </w:rPr>
            </w:pPr>
          </w:p>
        </w:tc>
        <w:tc>
          <w:tcPr>
            <w:tcW w:w="2093" w:type="pct"/>
            <w:vAlign w:val="center"/>
            <w:tcPrChange w:id="117" w:author="Tom Ratz" w:date="2025-10-10T15:43:00Z">
              <w:tcPr>
                <w:tcW w:w="799" w:type="pct"/>
                <w:vAlign w:val="center"/>
              </w:tcPr>
            </w:tcPrChange>
          </w:tcPr>
          <w:p w14:paraId="6F13D707" w14:textId="47EAAC52" w:rsidR="002B40FE" w:rsidRPr="00F957DA" w:rsidRDefault="002B40FE" w:rsidP="002B40FE">
            <w:pPr>
              <w:pStyle w:val="PlainText"/>
              <w:jc w:val="center"/>
              <w:rPr>
                <w:ins w:id="118" w:author="Tom Ratz" w:date="2025-10-10T15:19:00Z"/>
                <w:rFonts w:ascii="Times New Roman" w:hAnsi="Times New Roman" w:cs="Times New Roman"/>
                <w:sz w:val="24"/>
              </w:rPr>
            </w:pPr>
            <w:ins w:id="119" w:author="Tom Ratz" w:date="2025-10-10T15:19:00Z">
              <w:r w:rsidRPr="00F957DA">
                <w:rPr>
                  <w:rFonts w:ascii="Times New Roman" w:hAnsi="Times New Roman" w:cs="Times New Roman"/>
                  <w:sz w:val="24"/>
                </w:rPr>
                <w:t>0.</w:t>
              </w:r>
            </w:ins>
            <w:ins w:id="120" w:author="Tom Ratz" w:date="2025-10-10T15:41:00Z">
              <w:r>
                <w:rPr>
                  <w:rFonts w:ascii="Times New Roman" w:hAnsi="Times New Roman" w:cs="Times New Roman"/>
                  <w:sz w:val="24"/>
                </w:rPr>
                <w:t>486</w:t>
              </w:r>
            </w:ins>
          </w:p>
        </w:tc>
      </w:tr>
      <w:tr w:rsidR="002B40FE" w:rsidRPr="00F957DA" w14:paraId="2D97EEF2" w14:textId="77777777" w:rsidTr="002B40FE">
        <w:trPr>
          <w:trHeight w:val="397"/>
          <w:ins w:id="121" w:author="Tom Ratz" w:date="2025-10-10T15:19:00Z"/>
          <w:trPrChange w:id="122" w:author="Tom Ratz" w:date="2025-10-10T15:43:00Z">
            <w:trPr>
              <w:trHeight w:val="397"/>
            </w:trPr>
          </w:trPrChange>
        </w:trPr>
        <w:tc>
          <w:tcPr>
            <w:tcW w:w="2608" w:type="pct"/>
            <w:vAlign w:val="center"/>
            <w:tcPrChange w:id="123" w:author="Tom Ratz" w:date="2025-10-10T15:43:00Z">
              <w:tcPr>
                <w:tcW w:w="995" w:type="pct"/>
                <w:vAlign w:val="center"/>
              </w:tcPr>
            </w:tcPrChange>
          </w:tcPr>
          <w:p w14:paraId="60A81F3C" w14:textId="3071B1AB" w:rsidR="002B40FE" w:rsidRPr="00F957DA" w:rsidRDefault="002B40FE">
            <w:pPr>
              <w:pStyle w:val="PlainText"/>
              <w:rPr>
                <w:ins w:id="124" w:author="Tom Ratz" w:date="2025-10-10T15:19:00Z"/>
                <w:rFonts w:ascii="Times New Roman" w:hAnsi="Times New Roman" w:cs="Times New Roman"/>
                <w:sz w:val="24"/>
              </w:rPr>
              <w:pPrChange w:id="125" w:author="Tom Ratz" w:date="2025-10-10T15:42:00Z">
                <w:pPr>
                  <w:pStyle w:val="PlainText"/>
                  <w:ind w:firstLine="170"/>
                </w:pPr>
              </w:pPrChange>
            </w:pPr>
            <w:ins w:id="126" w:author="Tom Ratz" w:date="2025-10-10T15:22:00Z">
              <w:r>
                <w:rPr>
                  <w:rFonts w:ascii="Times New Roman" w:hAnsi="Times New Roman" w:cs="Times New Roman"/>
                  <w:sz w:val="24"/>
                  <w:szCs w:val="22"/>
                </w:rPr>
                <w:t>Tibia width</w:t>
              </w:r>
            </w:ins>
          </w:p>
        </w:tc>
        <w:tc>
          <w:tcPr>
            <w:tcW w:w="300" w:type="pct"/>
            <w:vAlign w:val="center"/>
            <w:tcPrChange w:id="127" w:author="Tom Ratz" w:date="2025-10-10T15:43:00Z">
              <w:tcPr>
                <w:tcW w:w="114" w:type="pct"/>
                <w:vAlign w:val="center"/>
              </w:tcPr>
            </w:tcPrChange>
          </w:tcPr>
          <w:p w14:paraId="2CC31924" w14:textId="77777777" w:rsidR="002B40FE" w:rsidRPr="00F957DA" w:rsidRDefault="002B40FE" w:rsidP="002B40FE">
            <w:pPr>
              <w:pStyle w:val="PlainText"/>
              <w:jc w:val="center"/>
              <w:rPr>
                <w:ins w:id="128" w:author="Tom Ratz" w:date="2025-10-10T15:19:00Z"/>
                <w:rFonts w:ascii="Times New Roman" w:hAnsi="Times New Roman" w:cs="Times New Roman"/>
                <w:sz w:val="24"/>
                <w:szCs w:val="22"/>
              </w:rPr>
            </w:pPr>
          </w:p>
        </w:tc>
        <w:tc>
          <w:tcPr>
            <w:tcW w:w="2093" w:type="pct"/>
            <w:vAlign w:val="center"/>
            <w:tcPrChange w:id="129" w:author="Tom Ratz" w:date="2025-10-10T15:43:00Z">
              <w:tcPr>
                <w:tcW w:w="799" w:type="pct"/>
                <w:vAlign w:val="center"/>
              </w:tcPr>
            </w:tcPrChange>
          </w:tcPr>
          <w:p w14:paraId="53A83379" w14:textId="58F9E5C6" w:rsidR="002B40FE" w:rsidRPr="00F957DA" w:rsidRDefault="002B40FE" w:rsidP="002B40FE">
            <w:pPr>
              <w:pStyle w:val="PlainText"/>
              <w:jc w:val="center"/>
              <w:rPr>
                <w:ins w:id="130" w:author="Tom Ratz" w:date="2025-10-10T15:19:00Z"/>
                <w:rFonts w:ascii="Times New Roman" w:hAnsi="Times New Roman" w:cs="Times New Roman"/>
                <w:sz w:val="24"/>
              </w:rPr>
            </w:pPr>
            <w:ins w:id="131" w:author="Tom Ratz" w:date="2025-10-10T15:41:00Z">
              <w:r>
                <w:rPr>
                  <w:rFonts w:ascii="Times New Roman" w:hAnsi="Times New Roman" w:cs="Times New Roman"/>
                  <w:sz w:val="24"/>
                </w:rPr>
                <w:t>0.426</w:t>
              </w:r>
            </w:ins>
          </w:p>
        </w:tc>
      </w:tr>
    </w:tbl>
    <w:p w14:paraId="48DA5A06" w14:textId="77777777" w:rsidR="002B40FE" w:rsidRDefault="002B40FE" w:rsidP="00F613BB">
      <w:pPr>
        <w:spacing w:line="480" w:lineRule="auto"/>
        <w:rPr>
          <w:ins w:id="132" w:author="Tom Ratz" w:date="2025-10-10T15:44:00Z"/>
          <w:rFonts w:ascii="Times New Roman" w:hAnsi="Times New Roman" w:cs="Times New Roman"/>
          <w:b/>
          <w:sz w:val="24"/>
          <w:lang w:val="en-GB"/>
        </w:rPr>
      </w:pPr>
    </w:p>
    <w:p w14:paraId="10F00F9B" w14:textId="7584F7A6" w:rsidR="00B32101" w:rsidRPr="00F957DA" w:rsidRDefault="00B32101" w:rsidP="00F613BB">
      <w:pPr>
        <w:spacing w:line="480" w:lineRule="auto"/>
        <w:rPr>
          <w:rFonts w:ascii="Times New Roman" w:hAnsi="Times New Roman" w:cs="Times New Roman"/>
          <w:sz w:val="24"/>
          <w:lang w:val="en-GB"/>
        </w:rPr>
      </w:pPr>
      <w:r w:rsidRPr="00F957DA">
        <w:rPr>
          <w:rFonts w:ascii="Times New Roman" w:hAnsi="Times New Roman" w:cs="Times New Roman"/>
          <w:b/>
          <w:sz w:val="24"/>
          <w:lang w:val="en-GB"/>
        </w:rPr>
        <w:lastRenderedPageBreak/>
        <w:t>Table S</w:t>
      </w:r>
      <w:ins w:id="133" w:author="Tom Ratz" w:date="2025-10-10T15:46:00Z">
        <w:r w:rsidR="00076B05">
          <w:rPr>
            <w:rFonts w:ascii="Times New Roman" w:hAnsi="Times New Roman" w:cs="Times New Roman"/>
            <w:b/>
            <w:sz w:val="24"/>
            <w:lang w:val="en-GB"/>
          </w:rPr>
          <w:t>2</w:t>
        </w:r>
      </w:ins>
      <w:del w:id="134" w:author="Tom Ratz" w:date="2025-10-10T15:46:00Z">
        <w:r w:rsidRPr="00F957DA" w:rsidDel="00076B05">
          <w:rPr>
            <w:rFonts w:ascii="Times New Roman" w:hAnsi="Times New Roman" w:cs="Times New Roman"/>
            <w:b/>
            <w:sz w:val="24"/>
            <w:lang w:val="en-GB"/>
          </w:rPr>
          <w:delText>1</w:delText>
        </w:r>
      </w:del>
      <w:r w:rsidRPr="00F957DA">
        <w:rPr>
          <w:rFonts w:ascii="Times New Roman" w:hAnsi="Times New Roman" w:cs="Times New Roman"/>
          <w:b/>
          <w:sz w:val="24"/>
          <w:lang w:val="en-GB"/>
        </w:rPr>
        <w:t>:</w:t>
      </w:r>
      <w:r w:rsidRPr="00F957DA">
        <w:rPr>
          <w:rFonts w:ascii="Times New Roman" w:hAnsi="Times New Roman" w:cs="Times New Roman"/>
          <w:sz w:val="24"/>
          <w:lang w:val="en-GB"/>
        </w:rPr>
        <w:t xml:space="preserve"> </w:t>
      </w:r>
      <w:r w:rsidR="00F416EC" w:rsidRPr="00F957DA">
        <w:rPr>
          <w:rFonts w:ascii="Times New Roman" w:hAnsi="Times New Roman" w:cs="Times New Roman"/>
          <w:sz w:val="24"/>
          <w:lang w:val="en-GB"/>
        </w:rPr>
        <w:t xml:space="preserve">Descriptive statistics of morphological traits </w:t>
      </w:r>
      <w:r w:rsidR="003C4012" w:rsidRPr="00F957DA">
        <w:rPr>
          <w:rFonts w:ascii="Times New Roman" w:hAnsi="Times New Roman" w:cs="Times New Roman"/>
          <w:sz w:val="24"/>
          <w:lang w:val="en-GB"/>
        </w:rPr>
        <w:t xml:space="preserve">calculated from unscaled values </w:t>
      </w:r>
      <w:r w:rsidR="00842C52" w:rsidRPr="00F957DA">
        <w:rPr>
          <w:rFonts w:ascii="Times New Roman" w:hAnsi="Times New Roman" w:cs="Times New Roman"/>
          <w:sz w:val="24"/>
          <w:lang w:val="en-GB"/>
        </w:rPr>
        <w:t xml:space="preserve">measured </w:t>
      </w:r>
      <w:r w:rsidR="003C4012" w:rsidRPr="00F957DA">
        <w:rPr>
          <w:rFonts w:ascii="Times New Roman" w:hAnsi="Times New Roman" w:cs="Times New Roman"/>
          <w:sz w:val="24"/>
          <w:lang w:val="en-GB"/>
        </w:rPr>
        <w:t>on 52 males</w:t>
      </w:r>
      <w:r w:rsidR="00905B56">
        <w:rPr>
          <w:rFonts w:ascii="Times New Roman" w:hAnsi="Times New Roman" w:cs="Times New Roman"/>
          <w:sz w:val="24"/>
          <w:lang w:val="en-GB"/>
        </w:rPr>
        <w:t xml:space="preserve"> for morphological traits, and on 53 males for behavioural traits</w:t>
      </w:r>
      <w:r w:rsidRPr="00F957DA">
        <w:rPr>
          <w:rFonts w:ascii="Times New Roman" w:hAnsi="Times New Roman" w:cs="Times New Roman"/>
          <w:sz w:val="24"/>
          <w:lang w:val="en-GB"/>
        </w:rPr>
        <w:t>.</w:t>
      </w:r>
      <w:r w:rsidR="00F720AD" w:rsidRPr="00F957DA">
        <w:rPr>
          <w:rFonts w:ascii="Times New Roman" w:hAnsi="Times New Roman" w:cs="Times New Roman"/>
          <w:sz w:val="24"/>
          <w:lang w:val="en-GB"/>
        </w:rPr>
        <w:t xml:space="preserve"> Morphological traits are in mm and behavioural traits represent a number of minutes (scans) out a total of a period of 30 minutes during which behaviours were recorded.</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223"/>
        <w:gridCol w:w="1557"/>
        <w:gridCol w:w="1563"/>
        <w:gridCol w:w="1746"/>
        <w:gridCol w:w="1787"/>
        <w:gridCol w:w="930"/>
      </w:tblGrid>
      <w:tr w:rsidR="00F416EC" w:rsidRPr="00F957DA" w14:paraId="08AA7E62" w14:textId="77777777" w:rsidTr="00641EA1">
        <w:trPr>
          <w:trHeight w:val="397"/>
        </w:trPr>
        <w:tc>
          <w:tcPr>
            <w:tcW w:w="995" w:type="pct"/>
            <w:tcBorders>
              <w:top w:val="single" w:sz="4" w:space="0" w:color="auto"/>
              <w:bottom w:val="single" w:sz="4" w:space="0" w:color="auto"/>
            </w:tcBorders>
            <w:vAlign w:val="center"/>
          </w:tcPr>
          <w:p w14:paraId="4C3B64D7" w14:textId="6410FA86" w:rsidR="00F416EC" w:rsidRPr="00F957DA" w:rsidRDefault="00F416EC" w:rsidP="00B32101">
            <w:pPr>
              <w:pStyle w:val="PlainText"/>
              <w:rPr>
                <w:rFonts w:ascii="Times New Roman" w:hAnsi="Times New Roman" w:cs="Times New Roman"/>
                <w:sz w:val="24"/>
              </w:rPr>
            </w:pPr>
            <w:r w:rsidRPr="00F957DA">
              <w:rPr>
                <w:rFonts w:ascii="Times New Roman" w:hAnsi="Times New Roman" w:cs="Times New Roman"/>
                <w:sz w:val="24"/>
              </w:rPr>
              <w:t>Trait</w:t>
            </w:r>
          </w:p>
        </w:tc>
        <w:tc>
          <w:tcPr>
            <w:tcW w:w="114" w:type="pct"/>
            <w:tcBorders>
              <w:top w:val="single" w:sz="4" w:space="0" w:color="auto"/>
              <w:bottom w:val="single" w:sz="4" w:space="0" w:color="auto"/>
            </w:tcBorders>
            <w:vAlign w:val="center"/>
          </w:tcPr>
          <w:p w14:paraId="1D986606" w14:textId="77777777" w:rsidR="00F416EC" w:rsidRPr="00F957DA" w:rsidRDefault="00F416EC" w:rsidP="003510B3">
            <w:pPr>
              <w:pStyle w:val="PlainText"/>
              <w:rPr>
                <w:rFonts w:ascii="Times New Roman" w:hAnsi="Times New Roman" w:cs="Times New Roman"/>
                <w:sz w:val="24"/>
                <w:szCs w:val="22"/>
              </w:rPr>
            </w:pPr>
          </w:p>
        </w:tc>
        <w:tc>
          <w:tcPr>
            <w:tcW w:w="799" w:type="pct"/>
            <w:tcBorders>
              <w:top w:val="single" w:sz="4" w:space="0" w:color="auto"/>
              <w:bottom w:val="single" w:sz="4" w:space="0" w:color="auto"/>
            </w:tcBorders>
            <w:vAlign w:val="center"/>
          </w:tcPr>
          <w:p w14:paraId="7A8EA674" w14:textId="4E181683" w:rsidR="00F416EC" w:rsidRPr="00F957DA" w:rsidRDefault="00F416EC" w:rsidP="00B32101">
            <w:pPr>
              <w:pStyle w:val="PlainText"/>
              <w:rPr>
                <w:rFonts w:ascii="Times New Roman" w:hAnsi="Times New Roman" w:cs="Times New Roman"/>
                <w:sz w:val="24"/>
              </w:rPr>
            </w:pPr>
            <w:r w:rsidRPr="00F957DA">
              <w:rPr>
                <w:rFonts w:ascii="Times New Roman" w:hAnsi="Times New Roman" w:cs="Times New Roman"/>
                <w:sz w:val="24"/>
              </w:rPr>
              <w:t>Average</w:t>
            </w:r>
          </w:p>
        </w:tc>
        <w:tc>
          <w:tcPr>
            <w:tcW w:w="802" w:type="pct"/>
            <w:tcBorders>
              <w:top w:val="single" w:sz="4" w:space="0" w:color="auto"/>
              <w:bottom w:val="single" w:sz="4" w:space="0" w:color="auto"/>
            </w:tcBorders>
            <w:vAlign w:val="center"/>
          </w:tcPr>
          <w:p w14:paraId="37B72BA8" w14:textId="582CDA32" w:rsidR="00F416EC" w:rsidRPr="00F957DA" w:rsidRDefault="00F416EC" w:rsidP="00F416EC">
            <w:pPr>
              <w:pStyle w:val="PlainText"/>
              <w:rPr>
                <w:rFonts w:ascii="Times New Roman" w:hAnsi="Times New Roman" w:cs="Times New Roman"/>
                <w:sz w:val="24"/>
              </w:rPr>
            </w:pPr>
            <w:r w:rsidRPr="00F957DA">
              <w:rPr>
                <w:rFonts w:ascii="Times New Roman" w:hAnsi="Times New Roman" w:cs="Times New Roman"/>
                <w:sz w:val="24"/>
              </w:rPr>
              <w:t>St. Dev.</w:t>
            </w:r>
          </w:p>
        </w:tc>
        <w:tc>
          <w:tcPr>
            <w:tcW w:w="896" w:type="pct"/>
            <w:tcBorders>
              <w:top w:val="single" w:sz="4" w:space="0" w:color="auto"/>
              <w:bottom w:val="single" w:sz="4" w:space="0" w:color="auto"/>
            </w:tcBorders>
            <w:vAlign w:val="center"/>
          </w:tcPr>
          <w:p w14:paraId="336E9836" w14:textId="469ADF2B" w:rsidR="00F416EC" w:rsidRPr="00F957DA" w:rsidRDefault="00F416EC" w:rsidP="006D7F92">
            <w:pPr>
              <w:pStyle w:val="PlainText"/>
              <w:rPr>
                <w:rFonts w:ascii="Times New Roman" w:hAnsi="Times New Roman" w:cs="Times New Roman"/>
                <w:sz w:val="24"/>
              </w:rPr>
            </w:pPr>
            <w:r w:rsidRPr="00F957DA">
              <w:rPr>
                <w:rFonts w:ascii="Times New Roman" w:hAnsi="Times New Roman" w:cs="Times New Roman"/>
                <w:sz w:val="24"/>
              </w:rPr>
              <w:t>Minimum</w:t>
            </w:r>
          </w:p>
        </w:tc>
        <w:tc>
          <w:tcPr>
            <w:tcW w:w="917" w:type="pct"/>
            <w:tcBorders>
              <w:top w:val="single" w:sz="4" w:space="0" w:color="auto"/>
              <w:bottom w:val="single" w:sz="4" w:space="0" w:color="auto"/>
            </w:tcBorders>
            <w:vAlign w:val="center"/>
          </w:tcPr>
          <w:p w14:paraId="4D94ABC6" w14:textId="197AAE45" w:rsidR="00F416EC" w:rsidRPr="00F957DA" w:rsidRDefault="00F416EC" w:rsidP="00B32101">
            <w:pPr>
              <w:pStyle w:val="PlainText"/>
              <w:rPr>
                <w:rFonts w:ascii="Times New Roman" w:hAnsi="Times New Roman" w:cs="Times New Roman"/>
                <w:sz w:val="24"/>
              </w:rPr>
            </w:pPr>
            <w:r w:rsidRPr="00F957DA">
              <w:rPr>
                <w:rFonts w:ascii="Times New Roman" w:hAnsi="Times New Roman" w:cs="Times New Roman"/>
                <w:sz w:val="24"/>
              </w:rPr>
              <w:t>Maximum</w:t>
            </w:r>
          </w:p>
        </w:tc>
        <w:tc>
          <w:tcPr>
            <w:tcW w:w="477" w:type="pct"/>
            <w:tcBorders>
              <w:top w:val="single" w:sz="4" w:space="0" w:color="auto"/>
              <w:bottom w:val="single" w:sz="4" w:space="0" w:color="auto"/>
            </w:tcBorders>
            <w:vAlign w:val="center"/>
          </w:tcPr>
          <w:p w14:paraId="5B8E99AE" w14:textId="69C9CBDB" w:rsidR="00F416EC" w:rsidRPr="00F957DA" w:rsidRDefault="00F416EC" w:rsidP="00B32101">
            <w:pPr>
              <w:pStyle w:val="PlainText"/>
              <w:rPr>
                <w:rFonts w:ascii="Times New Roman" w:hAnsi="Times New Roman" w:cs="Times New Roman"/>
                <w:sz w:val="24"/>
              </w:rPr>
            </w:pPr>
            <w:r w:rsidRPr="00F957DA">
              <w:rPr>
                <w:rFonts w:ascii="Times New Roman" w:hAnsi="Times New Roman" w:cs="Times New Roman"/>
                <w:sz w:val="24"/>
              </w:rPr>
              <w:t>CV (%)</w:t>
            </w:r>
          </w:p>
        </w:tc>
      </w:tr>
      <w:tr w:rsidR="005D6BEF" w:rsidRPr="00F957DA" w14:paraId="03DF93E2" w14:textId="77777777" w:rsidTr="00641EA1">
        <w:trPr>
          <w:trHeight w:val="397"/>
        </w:trPr>
        <w:tc>
          <w:tcPr>
            <w:tcW w:w="995" w:type="pct"/>
            <w:tcBorders>
              <w:top w:val="single" w:sz="4" w:space="0" w:color="auto"/>
              <w:bottom w:val="nil"/>
            </w:tcBorders>
            <w:vAlign w:val="center"/>
          </w:tcPr>
          <w:p w14:paraId="76EBB161" w14:textId="43D21C5B" w:rsidR="005D6BEF" w:rsidRPr="00F957DA" w:rsidRDefault="005D6BEF" w:rsidP="00F720AD">
            <w:pPr>
              <w:pStyle w:val="PlainText"/>
              <w:rPr>
                <w:rFonts w:ascii="Times New Roman" w:hAnsi="Times New Roman" w:cs="Times New Roman"/>
                <w:sz w:val="24"/>
              </w:rPr>
            </w:pPr>
            <w:r w:rsidRPr="00F957DA">
              <w:rPr>
                <w:rFonts w:ascii="Times New Roman" w:hAnsi="Times New Roman" w:cs="Times New Roman"/>
                <w:sz w:val="24"/>
              </w:rPr>
              <w:t>Mor</w:t>
            </w:r>
            <w:r w:rsidR="009E5F73" w:rsidRPr="00F957DA">
              <w:rPr>
                <w:rFonts w:ascii="Times New Roman" w:hAnsi="Times New Roman" w:cs="Times New Roman"/>
                <w:sz w:val="24"/>
              </w:rPr>
              <w:t>pho</w:t>
            </w:r>
            <w:r w:rsidRPr="00F957DA">
              <w:rPr>
                <w:rFonts w:ascii="Times New Roman" w:hAnsi="Times New Roman" w:cs="Times New Roman"/>
                <w:sz w:val="24"/>
              </w:rPr>
              <w:t>log</w:t>
            </w:r>
            <w:r w:rsidR="009E5F73" w:rsidRPr="00F957DA">
              <w:rPr>
                <w:rFonts w:ascii="Times New Roman" w:hAnsi="Times New Roman" w:cs="Times New Roman"/>
                <w:sz w:val="24"/>
              </w:rPr>
              <w:t xml:space="preserve">ies    </w:t>
            </w:r>
          </w:p>
        </w:tc>
        <w:tc>
          <w:tcPr>
            <w:tcW w:w="114" w:type="pct"/>
            <w:tcBorders>
              <w:top w:val="single" w:sz="4" w:space="0" w:color="auto"/>
              <w:bottom w:val="nil"/>
            </w:tcBorders>
            <w:vAlign w:val="center"/>
          </w:tcPr>
          <w:p w14:paraId="4B00CA74" w14:textId="77777777" w:rsidR="005D6BEF" w:rsidRPr="00F957DA" w:rsidRDefault="005D6BEF" w:rsidP="003510B3">
            <w:pPr>
              <w:pStyle w:val="PlainText"/>
              <w:rPr>
                <w:rFonts w:ascii="Times New Roman" w:hAnsi="Times New Roman" w:cs="Times New Roman"/>
                <w:sz w:val="24"/>
                <w:szCs w:val="22"/>
              </w:rPr>
            </w:pPr>
          </w:p>
        </w:tc>
        <w:tc>
          <w:tcPr>
            <w:tcW w:w="799" w:type="pct"/>
            <w:tcBorders>
              <w:top w:val="single" w:sz="4" w:space="0" w:color="auto"/>
              <w:bottom w:val="nil"/>
            </w:tcBorders>
            <w:vAlign w:val="center"/>
          </w:tcPr>
          <w:p w14:paraId="7863937D" w14:textId="77777777" w:rsidR="005D6BEF" w:rsidRPr="00F957DA" w:rsidRDefault="005D6BEF" w:rsidP="006D7F92">
            <w:pPr>
              <w:pStyle w:val="PlainText"/>
              <w:jc w:val="center"/>
              <w:rPr>
                <w:rFonts w:ascii="Times New Roman" w:hAnsi="Times New Roman" w:cs="Times New Roman"/>
                <w:sz w:val="24"/>
              </w:rPr>
            </w:pPr>
          </w:p>
        </w:tc>
        <w:tc>
          <w:tcPr>
            <w:tcW w:w="802" w:type="pct"/>
            <w:tcBorders>
              <w:top w:val="single" w:sz="4" w:space="0" w:color="auto"/>
              <w:bottom w:val="nil"/>
            </w:tcBorders>
            <w:vAlign w:val="center"/>
          </w:tcPr>
          <w:p w14:paraId="1F1E09F7" w14:textId="77777777" w:rsidR="005D6BEF" w:rsidRPr="00F957DA" w:rsidRDefault="005D6BEF" w:rsidP="00CA6D70">
            <w:pPr>
              <w:pStyle w:val="PlainText"/>
              <w:jc w:val="center"/>
              <w:rPr>
                <w:rFonts w:ascii="Times New Roman" w:hAnsi="Times New Roman" w:cs="Times New Roman"/>
                <w:sz w:val="24"/>
              </w:rPr>
            </w:pPr>
          </w:p>
        </w:tc>
        <w:tc>
          <w:tcPr>
            <w:tcW w:w="896" w:type="pct"/>
            <w:tcBorders>
              <w:top w:val="single" w:sz="4" w:space="0" w:color="auto"/>
              <w:bottom w:val="nil"/>
            </w:tcBorders>
            <w:vAlign w:val="center"/>
          </w:tcPr>
          <w:p w14:paraId="5E70FD67" w14:textId="77777777" w:rsidR="005D6BEF" w:rsidRPr="00F957DA" w:rsidRDefault="005D6BEF" w:rsidP="006D7F92">
            <w:pPr>
              <w:pStyle w:val="PlainText"/>
              <w:jc w:val="center"/>
              <w:rPr>
                <w:rFonts w:ascii="Times New Roman" w:hAnsi="Times New Roman" w:cs="Times New Roman"/>
                <w:sz w:val="24"/>
              </w:rPr>
            </w:pPr>
          </w:p>
        </w:tc>
        <w:tc>
          <w:tcPr>
            <w:tcW w:w="917" w:type="pct"/>
            <w:tcBorders>
              <w:top w:val="single" w:sz="4" w:space="0" w:color="auto"/>
              <w:bottom w:val="nil"/>
            </w:tcBorders>
            <w:vAlign w:val="center"/>
          </w:tcPr>
          <w:p w14:paraId="2FB64CDC" w14:textId="77777777" w:rsidR="005D6BEF" w:rsidRPr="00F957DA" w:rsidRDefault="005D6BEF" w:rsidP="006D7F92">
            <w:pPr>
              <w:pStyle w:val="PlainText"/>
              <w:jc w:val="center"/>
              <w:rPr>
                <w:rFonts w:ascii="Times New Roman" w:hAnsi="Times New Roman" w:cs="Times New Roman"/>
                <w:sz w:val="24"/>
              </w:rPr>
            </w:pPr>
          </w:p>
        </w:tc>
        <w:tc>
          <w:tcPr>
            <w:tcW w:w="477" w:type="pct"/>
            <w:tcBorders>
              <w:top w:val="single" w:sz="4" w:space="0" w:color="auto"/>
              <w:bottom w:val="nil"/>
            </w:tcBorders>
            <w:vAlign w:val="center"/>
          </w:tcPr>
          <w:p w14:paraId="7FAF51BC" w14:textId="77777777" w:rsidR="005D6BEF" w:rsidRPr="00F957DA" w:rsidRDefault="005D6BEF" w:rsidP="006D7F92">
            <w:pPr>
              <w:pStyle w:val="PlainText"/>
              <w:jc w:val="center"/>
              <w:rPr>
                <w:rFonts w:ascii="Times New Roman" w:hAnsi="Times New Roman" w:cs="Times New Roman"/>
                <w:sz w:val="24"/>
              </w:rPr>
            </w:pPr>
          </w:p>
        </w:tc>
      </w:tr>
      <w:tr w:rsidR="00F416EC" w:rsidRPr="00F957DA" w14:paraId="6BEC83F2" w14:textId="77777777" w:rsidTr="00641EA1">
        <w:trPr>
          <w:trHeight w:val="397"/>
        </w:trPr>
        <w:tc>
          <w:tcPr>
            <w:tcW w:w="995" w:type="pct"/>
            <w:tcBorders>
              <w:top w:val="nil"/>
            </w:tcBorders>
            <w:vAlign w:val="center"/>
          </w:tcPr>
          <w:p w14:paraId="0FBF24BC" w14:textId="3486D8EC" w:rsidR="00F416EC" w:rsidRPr="00F957DA" w:rsidRDefault="00F416EC" w:rsidP="00943C81">
            <w:pPr>
              <w:pStyle w:val="PlainText"/>
              <w:ind w:firstLine="170"/>
              <w:rPr>
                <w:rFonts w:ascii="Times New Roman" w:hAnsi="Times New Roman" w:cs="Times New Roman"/>
                <w:sz w:val="24"/>
                <w:szCs w:val="22"/>
              </w:rPr>
            </w:pPr>
            <w:r w:rsidRPr="00F957DA">
              <w:rPr>
                <w:rFonts w:ascii="Times New Roman" w:hAnsi="Times New Roman" w:cs="Times New Roman"/>
                <w:sz w:val="24"/>
              </w:rPr>
              <w:t>Femur length</w:t>
            </w:r>
          </w:p>
        </w:tc>
        <w:tc>
          <w:tcPr>
            <w:tcW w:w="114" w:type="pct"/>
            <w:tcBorders>
              <w:top w:val="nil"/>
            </w:tcBorders>
            <w:vAlign w:val="center"/>
          </w:tcPr>
          <w:p w14:paraId="32F0FD71" w14:textId="77777777" w:rsidR="00F416EC" w:rsidRPr="00F957DA" w:rsidRDefault="00F416EC" w:rsidP="003510B3">
            <w:pPr>
              <w:pStyle w:val="PlainText"/>
              <w:rPr>
                <w:rFonts w:ascii="Times New Roman" w:hAnsi="Times New Roman" w:cs="Times New Roman"/>
                <w:sz w:val="24"/>
                <w:szCs w:val="22"/>
              </w:rPr>
            </w:pPr>
          </w:p>
        </w:tc>
        <w:tc>
          <w:tcPr>
            <w:tcW w:w="799" w:type="pct"/>
            <w:tcBorders>
              <w:top w:val="nil"/>
            </w:tcBorders>
            <w:vAlign w:val="center"/>
          </w:tcPr>
          <w:p w14:paraId="623793EB" w14:textId="0FAFC4D9"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1.46</w:t>
            </w:r>
          </w:p>
        </w:tc>
        <w:tc>
          <w:tcPr>
            <w:tcW w:w="802" w:type="pct"/>
            <w:tcBorders>
              <w:top w:val="nil"/>
            </w:tcBorders>
            <w:vAlign w:val="center"/>
          </w:tcPr>
          <w:p w14:paraId="291C4896" w14:textId="16452D65" w:rsidR="00F416EC" w:rsidRPr="00F957DA" w:rsidRDefault="00CA6D70" w:rsidP="00CA6D70">
            <w:pPr>
              <w:pStyle w:val="PlainText"/>
              <w:jc w:val="center"/>
              <w:rPr>
                <w:rFonts w:ascii="Times New Roman" w:hAnsi="Times New Roman" w:cs="Times New Roman"/>
                <w:sz w:val="24"/>
              </w:rPr>
            </w:pPr>
            <w:r w:rsidRPr="00F957DA">
              <w:rPr>
                <w:rFonts w:ascii="Times New Roman" w:hAnsi="Times New Roman" w:cs="Times New Roman"/>
                <w:sz w:val="24"/>
              </w:rPr>
              <w:t>0.089</w:t>
            </w:r>
          </w:p>
        </w:tc>
        <w:tc>
          <w:tcPr>
            <w:tcW w:w="896" w:type="pct"/>
            <w:tcBorders>
              <w:top w:val="nil"/>
            </w:tcBorders>
            <w:vAlign w:val="center"/>
          </w:tcPr>
          <w:p w14:paraId="7D5F413E" w14:textId="47EAA459"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1.26</w:t>
            </w:r>
          </w:p>
        </w:tc>
        <w:tc>
          <w:tcPr>
            <w:tcW w:w="917" w:type="pct"/>
            <w:tcBorders>
              <w:top w:val="nil"/>
            </w:tcBorders>
            <w:vAlign w:val="center"/>
          </w:tcPr>
          <w:p w14:paraId="09327D3C" w14:textId="3FAC1692"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rPr>
              <w:t>1.69</w:t>
            </w:r>
          </w:p>
        </w:tc>
        <w:tc>
          <w:tcPr>
            <w:tcW w:w="477" w:type="pct"/>
            <w:tcBorders>
              <w:top w:val="nil"/>
            </w:tcBorders>
            <w:vAlign w:val="center"/>
          </w:tcPr>
          <w:p w14:paraId="70FB189F" w14:textId="5AF70062"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6.14</w:t>
            </w:r>
          </w:p>
        </w:tc>
      </w:tr>
      <w:tr w:rsidR="00F416EC" w:rsidRPr="00F957DA" w14:paraId="0B393A6A" w14:textId="77777777" w:rsidTr="00641EA1">
        <w:trPr>
          <w:trHeight w:val="397"/>
        </w:trPr>
        <w:tc>
          <w:tcPr>
            <w:tcW w:w="995" w:type="pct"/>
            <w:vAlign w:val="center"/>
          </w:tcPr>
          <w:p w14:paraId="6B8EC23D" w14:textId="6BC92040" w:rsidR="00F416EC" w:rsidRPr="00F957DA" w:rsidRDefault="00F416EC" w:rsidP="00943C81">
            <w:pPr>
              <w:pStyle w:val="PlainText"/>
              <w:ind w:firstLine="170"/>
              <w:rPr>
                <w:rFonts w:ascii="Times New Roman" w:hAnsi="Times New Roman" w:cs="Times New Roman"/>
                <w:sz w:val="24"/>
                <w:szCs w:val="22"/>
              </w:rPr>
            </w:pPr>
            <w:r w:rsidRPr="00F957DA">
              <w:rPr>
                <w:rFonts w:ascii="Times New Roman" w:hAnsi="Times New Roman" w:cs="Times New Roman"/>
                <w:sz w:val="24"/>
              </w:rPr>
              <w:t>Femur width</w:t>
            </w:r>
          </w:p>
        </w:tc>
        <w:tc>
          <w:tcPr>
            <w:tcW w:w="114" w:type="pct"/>
          </w:tcPr>
          <w:p w14:paraId="5EBE8A94" w14:textId="77777777" w:rsidR="00F416EC" w:rsidRPr="00F957DA" w:rsidRDefault="00F416EC" w:rsidP="003510B3">
            <w:pPr>
              <w:pStyle w:val="PlainText"/>
              <w:rPr>
                <w:rFonts w:ascii="Times New Roman" w:hAnsi="Times New Roman" w:cs="Times New Roman"/>
                <w:sz w:val="24"/>
                <w:szCs w:val="22"/>
              </w:rPr>
            </w:pPr>
          </w:p>
        </w:tc>
        <w:tc>
          <w:tcPr>
            <w:tcW w:w="799" w:type="pct"/>
            <w:vAlign w:val="center"/>
          </w:tcPr>
          <w:p w14:paraId="4ED749AC" w14:textId="0AE44EF7"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0.588</w:t>
            </w:r>
          </w:p>
        </w:tc>
        <w:tc>
          <w:tcPr>
            <w:tcW w:w="802" w:type="pct"/>
            <w:vAlign w:val="center"/>
          </w:tcPr>
          <w:p w14:paraId="11EC86C9" w14:textId="1293C1C4" w:rsidR="00F416EC" w:rsidRPr="00F957DA" w:rsidRDefault="00CA6D70" w:rsidP="00CA6D70">
            <w:pPr>
              <w:pStyle w:val="PlainText"/>
              <w:jc w:val="center"/>
              <w:rPr>
                <w:rFonts w:ascii="Times New Roman" w:hAnsi="Times New Roman" w:cs="Times New Roman"/>
                <w:sz w:val="24"/>
              </w:rPr>
            </w:pPr>
            <w:r w:rsidRPr="00F957DA">
              <w:rPr>
                <w:rFonts w:ascii="Times New Roman" w:hAnsi="Times New Roman" w:cs="Times New Roman"/>
                <w:sz w:val="24"/>
              </w:rPr>
              <w:t>0.034</w:t>
            </w:r>
          </w:p>
        </w:tc>
        <w:tc>
          <w:tcPr>
            <w:tcW w:w="896" w:type="pct"/>
            <w:vAlign w:val="center"/>
          </w:tcPr>
          <w:p w14:paraId="01556FB8" w14:textId="1FA37EEE"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0.521</w:t>
            </w:r>
          </w:p>
        </w:tc>
        <w:tc>
          <w:tcPr>
            <w:tcW w:w="917" w:type="pct"/>
            <w:vAlign w:val="center"/>
          </w:tcPr>
          <w:p w14:paraId="343239A1" w14:textId="42726DDE"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rPr>
              <w:t>0.693</w:t>
            </w:r>
          </w:p>
        </w:tc>
        <w:tc>
          <w:tcPr>
            <w:tcW w:w="477" w:type="pct"/>
            <w:vAlign w:val="center"/>
          </w:tcPr>
          <w:p w14:paraId="05D9AFC8" w14:textId="0179126C"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5.79</w:t>
            </w:r>
          </w:p>
        </w:tc>
      </w:tr>
      <w:tr w:rsidR="00F416EC" w:rsidRPr="00F957DA" w14:paraId="624488D5" w14:textId="77777777" w:rsidTr="00641EA1">
        <w:trPr>
          <w:trHeight w:val="397"/>
        </w:trPr>
        <w:tc>
          <w:tcPr>
            <w:tcW w:w="995" w:type="pct"/>
            <w:vAlign w:val="center"/>
          </w:tcPr>
          <w:p w14:paraId="2D82B52C" w14:textId="4376279F" w:rsidR="00F416EC" w:rsidRPr="00F957DA" w:rsidRDefault="00F416EC" w:rsidP="00943C81">
            <w:pPr>
              <w:pStyle w:val="PlainText"/>
              <w:ind w:firstLine="170"/>
              <w:rPr>
                <w:rFonts w:ascii="Times New Roman" w:hAnsi="Times New Roman" w:cs="Times New Roman"/>
                <w:sz w:val="24"/>
                <w:szCs w:val="22"/>
              </w:rPr>
            </w:pPr>
            <w:r w:rsidRPr="00F957DA">
              <w:rPr>
                <w:rFonts w:ascii="Times New Roman" w:hAnsi="Times New Roman" w:cs="Times New Roman"/>
                <w:sz w:val="24"/>
              </w:rPr>
              <w:t>Tibia length</w:t>
            </w:r>
          </w:p>
        </w:tc>
        <w:tc>
          <w:tcPr>
            <w:tcW w:w="114" w:type="pct"/>
          </w:tcPr>
          <w:p w14:paraId="0A6D2976" w14:textId="77777777" w:rsidR="00F416EC" w:rsidRPr="00F957DA" w:rsidRDefault="00F416EC" w:rsidP="003510B3">
            <w:pPr>
              <w:pStyle w:val="PlainText"/>
              <w:rPr>
                <w:rFonts w:ascii="Times New Roman" w:hAnsi="Times New Roman" w:cs="Times New Roman"/>
                <w:sz w:val="24"/>
                <w:szCs w:val="22"/>
              </w:rPr>
            </w:pPr>
          </w:p>
        </w:tc>
        <w:tc>
          <w:tcPr>
            <w:tcW w:w="799" w:type="pct"/>
            <w:vAlign w:val="center"/>
          </w:tcPr>
          <w:p w14:paraId="18DC4A7E" w14:textId="53D14249"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1.43</w:t>
            </w:r>
          </w:p>
        </w:tc>
        <w:tc>
          <w:tcPr>
            <w:tcW w:w="802" w:type="pct"/>
            <w:vAlign w:val="center"/>
          </w:tcPr>
          <w:p w14:paraId="7EEAEBE9" w14:textId="334BCE8A" w:rsidR="00F416EC" w:rsidRPr="00F957DA" w:rsidRDefault="00CA6D70" w:rsidP="00CA6D70">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0.077</w:t>
            </w:r>
          </w:p>
        </w:tc>
        <w:tc>
          <w:tcPr>
            <w:tcW w:w="896" w:type="pct"/>
            <w:vAlign w:val="center"/>
          </w:tcPr>
          <w:p w14:paraId="64C67DB5" w14:textId="03F7C871"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1.31</w:t>
            </w:r>
          </w:p>
        </w:tc>
        <w:tc>
          <w:tcPr>
            <w:tcW w:w="917" w:type="pct"/>
            <w:vAlign w:val="center"/>
          </w:tcPr>
          <w:p w14:paraId="56228735" w14:textId="651F7C7E"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1.62</w:t>
            </w:r>
          </w:p>
        </w:tc>
        <w:tc>
          <w:tcPr>
            <w:tcW w:w="477" w:type="pct"/>
            <w:vAlign w:val="center"/>
          </w:tcPr>
          <w:p w14:paraId="05A9E861" w14:textId="20B0F631"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5.39</w:t>
            </w:r>
          </w:p>
        </w:tc>
      </w:tr>
      <w:tr w:rsidR="00F416EC" w:rsidRPr="00F957DA" w14:paraId="28E6B66E" w14:textId="77777777" w:rsidTr="00641EA1">
        <w:trPr>
          <w:trHeight w:val="397"/>
        </w:trPr>
        <w:tc>
          <w:tcPr>
            <w:tcW w:w="995" w:type="pct"/>
            <w:vAlign w:val="center"/>
          </w:tcPr>
          <w:p w14:paraId="7A424B09" w14:textId="7F345BD3" w:rsidR="00F416EC" w:rsidRPr="00F957DA" w:rsidRDefault="00F416EC" w:rsidP="00943C81">
            <w:pPr>
              <w:pStyle w:val="PlainText"/>
              <w:ind w:firstLine="170"/>
              <w:rPr>
                <w:rFonts w:ascii="Times New Roman" w:hAnsi="Times New Roman" w:cs="Times New Roman"/>
                <w:sz w:val="24"/>
                <w:szCs w:val="22"/>
              </w:rPr>
            </w:pPr>
            <w:r w:rsidRPr="00F957DA">
              <w:rPr>
                <w:rFonts w:ascii="Times New Roman" w:hAnsi="Times New Roman" w:cs="Times New Roman"/>
                <w:sz w:val="24"/>
              </w:rPr>
              <w:t>Tibia width</w:t>
            </w:r>
          </w:p>
        </w:tc>
        <w:tc>
          <w:tcPr>
            <w:tcW w:w="114" w:type="pct"/>
          </w:tcPr>
          <w:p w14:paraId="5C459B8B" w14:textId="77777777" w:rsidR="00F416EC" w:rsidRPr="00F957DA" w:rsidRDefault="00F416EC" w:rsidP="003510B3">
            <w:pPr>
              <w:pStyle w:val="PlainText"/>
              <w:rPr>
                <w:rFonts w:ascii="Times New Roman" w:hAnsi="Times New Roman" w:cs="Times New Roman"/>
                <w:sz w:val="24"/>
                <w:szCs w:val="22"/>
              </w:rPr>
            </w:pPr>
          </w:p>
        </w:tc>
        <w:tc>
          <w:tcPr>
            <w:tcW w:w="799" w:type="pct"/>
            <w:vAlign w:val="center"/>
          </w:tcPr>
          <w:p w14:paraId="756D0653" w14:textId="6BADE139"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0.323</w:t>
            </w:r>
          </w:p>
        </w:tc>
        <w:tc>
          <w:tcPr>
            <w:tcW w:w="802" w:type="pct"/>
            <w:vAlign w:val="center"/>
          </w:tcPr>
          <w:p w14:paraId="036B19C6" w14:textId="13988303" w:rsidR="00F416EC" w:rsidRPr="00F957DA" w:rsidRDefault="00CA6D70" w:rsidP="00CA6D70">
            <w:pPr>
              <w:pStyle w:val="PlainText"/>
              <w:jc w:val="center"/>
              <w:rPr>
                <w:rFonts w:ascii="Times New Roman" w:hAnsi="Times New Roman" w:cs="Times New Roman"/>
                <w:sz w:val="24"/>
              </w:rPr>
            </w:pPr>
            <w:r w:rsidRPr="00F957DA">
              <w:rPr>
                <w:rFonts w:ascii="Times New Roman" w:hAnsi="Times New Roman" w:cs="Times New Roman"/>
                <w:sz w:val="24"/>
              </w:rPr>
              <w:t>0.036</w:t>
            </w:r>
          </w:p>
        </w:tc>
        <w:tc>
          <w:tcPr>
            <w:tcW w:w="896" w:type="pct"/>
            <w:vAlign w:val="center"/>
          </w:tcPr>
          <w:p w14:paraId="58D683D1" w14:textId="4C46DC97"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0.254</w:t>
            </w:r>
          </w:p>
        </w:tc>
        <w:tc>
          <w:tcPr>
            <w:tcW w:w="917" w:type="pct"/>
            <w:vAlign w:val="center"/>
          </w:tcPr>
          <w:p w14:paraId="72988E64" w14:textId="4237FB4A"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rPr>
              <w:t>0.424</w:t>
            </w:r>
          </w:p>
        </w:tc>
        <w:tc>
          <w:tcPr>
            <w:tcW w:w="477" w:type="pct"/>
            <w:vAlign w:val="center"/>
          </w:tcPr>
          <w:p w14:paraId="619B966D" w14:textId="29BA963C"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11.1</w:t>
            </w:r>
          </w:p>
        </w:tc>
      </w:tr>
      <w:tr w:rsidR="00F416EC" w:rsidRPr="00F957DA" w14:paraId="242F0AB8" w14:textId="77777777" w:rsidTr="00641EA1">
        <w:trPr>
          <w:trHeight w:val="397"/>
        </w:trPr>
        <w:tc>
          <w:tcPr>
            <w:tcW w:w="995" w:type="pct"/>
            <w:vAlign w:val="center"/>
          </w:tcPr>
          <w:p w14:paraId="35F163D7" w14:textId="78F678D2" w:rsidR="00F416EC" w:rsidRPr="00F957DA" w:rsidRDefault="00F416EC" w:rsidP="00943C81">
            <w:pPr>
              <w:pStyle w:val="PlainText"/>
              <w:ind w:firstLine="170"/>
              <w:rPr>
                <w:rFonts w:ascii="Times New Roman" w:hAnsi="Times New Roman" w:cs="Times New Roman"/>
                <w:sz w:val="24"/>
                <w:szCs w:val="22"/>
              </w:rPr>
            </w:pPr>
            <w:r w:rsidRPr="00F957DA">
              <w:rPr>
                <w:rFonts w:ascii="Times New Roman" w:hAnsi="Times New Roman" w:cs="Times New Roman"/>
                <w:sz w:val="24"/>
              </w:rPr>
              <w:t>Tarsus length</w:t>
            </w:r>
          </w:p>
        </w:tc>
        <w:tc>
          <w:tcPr>
            <w:tcW w:w="114" w:type="pct"/>
          </w:tcPr>
          <w:p w14:paraId="08900CB2" w14:textId="77777777" w:rsidR="00F416EC" w:rsidRPr="00F957DA" w:rsidRDefault="00F416EC" w:rsidP="003510B3">
            <w:pPr>
              <w:pStyle w:val="PlainText"/>
              <w:rPr>
                <w:rFonts w:ascii="Times New Roman" w:hAnsi="Times New Roman" w:cs="Times New Roman"/>
                <w:sz w:val="24"/>
                <w:szCs w:val="22"/>
              </w:rPr>
            </w:pPr>
          </w:p>
        </w:tc>
        <w:tc>
          <w:tcPr>
            <w:tcW w:w="799" w:type="pct"/>
            <w:vAlign w:val="center"/>
          </w:tcPr>
          <w:p w14:paraId="1943B71F" w14:textId="37C069F6"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0.521</w:t>
            </w:r>
          </w:p>
        </w:tc>
        <w:tc>
          <w:tcPr>
            <w:tcW w:w="802" w:type="pct"/>
            <w:vAlign w:val="center"/>
          </w:tcPr>
          <w:p w14:paraId="293B0192" w14:textId="76CF5163" w:rsidR="00F416EC" w:rsidRPr="00F957DA" w:rsidRDefault="00CA6D70" w:rsidP="00CA6D70">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0.041</w:t>
            </w:r>
          </w:p>
        </w:tc>
        <w:tc>
          <w:tcPr>
            <w:tcW w:w="896" w:type="pct"/>
            <w:vAlign w:val="center"/>
          </w:tcPr>
          <w:p w14:paraId="6414F260" w14:textId="50090D6B"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0.430</w:t>
            </w:r>
          </w:p>
        </w:tc>
        <w:tc>
          <w:tcPr>
            <w:tcW w:w="917" w:type="pct"/>
            <w:vAlign w:val="center"/>
          </w:tcPr>
          <w:p w14:paraId="55D4EB6A" w14:textId="35E47930"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0.588</w:t>
            </w:r>
          </w:p>
        </w:tc>
        <w:tc>
          <w:tcPr>
            <w:tcW w:w="477" w:type="pct"/>
            <w:vAlign w:val="center"/>
          </w:tcPr>
          <w:p w14:paraId="64582277" w14:textId="6B3C335B"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8.02</w:t>
            </w:r>
          </w:p>
        </w:tc>
      </w:tr>
      <w:tr w:rsidR="00F416EC" w:rsidRPr="00F957DA" w14:paraId="18F56727" w14:textId="77777777" w:rsidTr="00641EA1">
        <w:trPr>
          <w:trHeight w:val="397"/>
        </w:trPr>
        <w:tc>
          <w:tcPr>
            <w:tcW w:w="995" w:type="pct"/>
            <w:vAlign w:val="center"/>
          </w:tcPr>
          <w:p w14:paraId="345F3079" w14:textId="239C9527" w:rsidR="00F416EC" w:rsidRPr="00F957DA" w:rsidRDefault="00F416EC" w:rsidP="00943C81">
            <w:pPr>
              <w:pStyle w:val="PlainText"/>
              <w:ind w:firstLine="170"/>
              <w:rPr>
                <w:rFonts w:ascii="Times New Roman" w:hAnsi="Times New Roman" w:cs="Times New Roman"/>
                <w:sz w:val="24"/>
              </w:rPr>
            </w:pPr>
            <w:r w:rsidRPr="00F957DA">
              <w:rPr>
                <w:rFonts w:ascii="Times New Roman" w:hAnsi="Times New Roman" w:cs="Times New Roman"/>
                <w:sz w:val="24"/>
              </w:rPr>
              <w:t>Thorax length</w:t>
            </w:r>
          </w:p>
        </w:tc>
        <w:tc>
          <w:tcPr>
            <w:tcW w:w="114" w:type="pct"/>
          </w:tcPr>
          <w:p w14:paraId="42D352C5" w14:textId="77777777" w:rsidR="00F416EC" w:rsidRPr="00F957DA" w:rsidRDefault="00F416EC" w:rsidP="003510B3">
            <w:pPr>
              <w:pStyle w:val="PlainText"/>
              <w:rPr>
                <w:rFonts w:ascii="Times New Roman" w:hAnsi="Times New Roman" w:cs="Times New Roman"/>
                <w:sz w:val="24"/>
                <w:szCs w:val="22"/>
              </w:rPr>
            </w:pPr>
          </w:p>
        </w:tc>
        <w:tc>
          <w:tcPr>
            <w:tcW w:w="799" w:type="pct"/>
            <w:vAlign w:val="center"/>
          </w:tcPr>
          <w:p w14:paraId="401B2DFA" w14:textId="05342C8A"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1.97</w:t>
            </w:r>
          </w:p>
        </w:tc>
        <w:tc>
          <w:tcPr>
            <w:tcW w:w="802" w:type="pct"/>
            <w:vAlign w:val="center"/>
          </w:tcPr>
          <w:p w14:paraId="48C72EF5" w14:textId="7496ACD3" w:rsidR="00F416EC" w:rsidRPr="00F957DA" w:rsidRDefault="00CA6D70" w:rsidP="00CA6D70">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0.138</w:t>
            </w:r>
          </w:p>
        </w:tc>
        <w:tc>
          <w:tcPr>
            <w:tcW w:w="896" w:type="pct"/>
            <w:vAlign w:val="center"/>
          </w:tcPr>
          <w:p w14:paraId="1952FDAC" w14:textId="3D9D6B2C"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1.68</w:t>
            </w:r>
          </w:p>
        </w:tc>
        <w:tc>
          <w:tcPr>
            <w:tcW w:w="917" w:type="pct"/>
            <w:vAlign w:val="center"/>
          </w:tcPr>
          <w:p w14:paraId="6DBFA490" w14:textId="5B2543EF" w:rsidR="00F416EC" w:rsidRPr="00F957DA" w:rsidRDefault="00F416EC" w:rsidP="006D7F92">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2.19</w:t>
            </w:r>
          </w:p>
        </w:tc>
        <w:tc>
          <w:tcPr>
            <w:tcW w:w="477" w:type="pct"/>
            <w:vAlign w:val="center"/>
          </w:tcPr>
          <w:p w14:paraId="6C1912DC" w14:textId="7717C8F6" w:rsidR="00F416EC" w:rsidRPr="00F957DA" w:rsidRDefault="00F416EC" w:rsidP="006D7F92">
            <w:pPr>
              <w:pStyle w:val="PlainText"/>
              <w:jc w:val="center"/>
              <w:rPr>
                <w:rFonts w:ascii="Times New Roman" w:hAnsi="Times New Roman" w:cs="Times New Roman"/>
                <w:sz w:val="24"/>
              </w:rPr>
            </w:pPr>
            <w:r w:rsidRPr="00F957DA">
              <w:rPr>
                <w:rFonts w:ascii="Times New Roman" w:hAnsi="Times New Roman" w:cs="Times New Roman"/>
                <w:sz w:val="24"/>
              </w:rPr>
              <w:t>6.99</w:t>
            </w:r>
          </w:p>
        </w:tc>
      </w:tr>
      <w:tr w:rsidR="005D6BEF" w:rsidRPr="00F957DA" w14:paraId="6198FA06" w14:textId="77777777" w:rsidTr="00641EA1">
        <w:trPr>
          <w:trHeight w:val="397"/>
        </w:trPr>
        <w:tc>
          <w:tcPr>
            <w:tcW w:w="995" w:type="pct"/>
            <w:vAlign w:val="center"/>
          </w:tcPr>
          <w:p w14:paraId="08E47448" w14:textId="7AD795A4" w:rsidR="005D6BEF" w:rsidRPr="00F957DA" w:rsidRDefault="009E5F73" w:rsidP="00F720AD">
            <w:pPr>
              <w:pStyle w:val="PlainText"/>
              <w:rPr>
                <w:rFonts w:ascii="Times New Roman" w:hAnsi="Times New Roman" w:cs="Times New Roman"/>
                <w:sz w:val="24"/>
              </w:rPr>
            </w:pPr>
            <w:r w:rsidRPr="00F957DA">
              <w:rPr>
                <w:rFonts w:ascii="Times New Roman" w:hAnsi="Times New Roman" w:cs="Times New Roman"/>
                <w:sz w:val="24"/>
              </w:rPr>
              <w:t>Behaviours</w:t>
            </w:r>
          </w:p>
        </w:tc>
        <w:tc>
          <w:tcPr>
            <w:tcW w:w="114" w:type="pct"/>
          </w:tcPr>
          <w:p w14:paraId="3F4DA5FA" w14:textId="77777777" w:rsidR="005D6BEF" w:rsidRPr="00F957DA" w:rsidRDefault="005D6BEF" w:rsidP="003510B3">
            <w:pPr>
              <w:pStyle w:val="PlainText"/>
              <w:rPr>
                <w:rFonts w:ascii="Times New Roman" w:hAnsi="Times New Roman" w:cs="Times New Roman"/>
                <w:sz w:val="24"/>
                <w:szCs w:val="22"/>
              </w:rPr>
            </w:pPr>
          </w:p>
        </w:tc>
        <w:tc>
          <w:tcPr>
            <w:tcW w:w="799" w:type="pct"/>
            <w:vAlign w:val="center"/>
          </w:tcPr>
          <w:p w14:paraId="20E54E06" w14:textId="77777777" w:rsidR="005D6BEF" w:rsidRPr="00F957DA" w:rsidRDefault="005D6BEF" w:rsidP="006D7F92">
            <w:pPr>
              <w:pStyle w:val="PlainText"/>
              <w:jc w:val="center"/>
              <w:rPr>
                <w:rFonts w:ascii="Times New Roman" w:hAnsi="Times New Roman" w:cs="Times New Roman"/>
                <w:sz w:val="24"/>
              </w:rPr>
            </w:pPr>
          </w:p>
        </w:tc>
        <w:tc>
          <w:tcPr>
            <w:tcW w:w="802" w:type="pct"/>
            <w:vAlign w:val="center"/>
          </w:tcPr>
          <w:p w14:paraId="17EF0CBB" w14:textId="77777777" w:rsidR="005D6BEF" w:rsidRPr="00F957DA" w:rsidRDefault="005D6BEF" w:rsidP="00CA6D70">
            <w:pPr>
              <w:pStyle w:val="PlainText"/>
              <w:jc w:val="center"/>
              <w:rPr>
                <w:rFonts w:ascii="Times New Roman" w:hAnsi="Times New Roman" w:cs="Times New Roman"/>
                <w:sz w:val="24"/>
                <w:szCs w:val="22"/>
              </w:rPr>
            </w:pPr>
          </w:p>
        </w:tc>
        <w:tc>
          <w:tcPr>
            <w:tcW w:w="896" w:type="pct"/>
            <w:vAlign w:val="center"/>
          </w:tcPr>
          <w:p w14:paraId="48C81F86" w14:textId="77777777" w:rsidR="005D6BEF" w:rsidRPr="00F957DA" w:rsidRDefault="005D6BEF" w:rsidP="006D7F92">
            <w:pPr>
              <w:pStyle w:val="PlainText"/>
              <w:jc w:val="center"/>
              <w:rPr>
                <w:rFonts w:ascii="Times New Roman" w:hAnsi="Times New Roman" w:cs="Times New Roman"/>
                <w:sz w:val="24"/>
                <w:szCs w:val="22"/>
              </w:rPr>
            </w:pPr>
          </w:p>
        </w:tc>
        <w:tc>
          <w:tcPr>
            <w:tcW w:w="917" w:type="pct"/>
            <w:vAlign w:val="center"/>
          </w:tcPr>
          <w:p w14:paraId="406E3D5C" w14:textId="77777777" w:rsidR="005D6BEF" w:rsidRPr="00F957DA" w:rsidRDefault="005D6BEF" w:rsidP="006D7F92">
            <w:pPr>
              <w:pStyle w:val="PlainText"/>
              <w:jc w:val="center"/>
              <w:rPr>
                <w:rFonts w:ascii="Times New Roman" w:hAnsi="Times New Roman" w:cs="Times New Roman"/>
                <w:sz w:val="24"/>
                <w:szCs w:val="22"/>
              </w:rPr>
            </w:pPr>
          </w:p>
        </w:tc>
        <w:tc>
          <w:tcPr>
            <w:tcW w:w="477" w:type="pct"/>
            <w:vAlign w:val="center"/>
          </w:tcPr>
          <w:p w14:paraId="6034B88E" w14:textId="77777777" w:rsidR="005D6BEF" w:rsidRPr="00F957DA" w:rsidRDefault="005D6BEF" w:rsidP="006D7F92">
            <w:pPr>
              <w:pStyle w:val="PlainText"/>
              <w:jc w:val="center"/>
              <w:rPr>
                <w:rFonts w:ascii="Times New Roman" w:hAnsi="Times New Roman" w:cs="Times New Roman"/>
                <w:sz w:val="24"/>
              </w:rPr>
            </w:pPr>
          </w:p>
        </w:tc>
      </w:tr>
      <w:tr w:rsidR="005D6BEF" w:rsidRPr="00F957DA" w14:paraId="0A2BEFA8" w14:textId="77777777" w:rsidTr="00641EA1">
        <w:trPr>
          <w:trHeight w:val="397"/>
        </w:trPr>
        <w:tc>
          <w:tcPr>
            <w:tcW w:w="995" w:type="pct"/>
            <w:vAlign w:val="center"/>
          </w:tcPr>
          <w:p w14:paraId="0E7FC85C" w14:textId="523FFFCD" w:rsidR="005D6BEF" w:rsidRPr="00F957DA" w:rsidRDefault="009E5F73" w:rsidP="00943C81">
            <w:pPr>
              <w:pStyle w:val="PlainText"/>
              <w:ind w:firstLine="170"/>
              <w:rPr>
                <w:rFonts w:ascii="Times New Roman" w:hAnsi="Times New Roman" w:cs="Times New Roman"/>
                <w:sz w:val="24"/>
              </w:rPr>
            </w:pPr>
            <w:r w:rsidRPr="00F957DA">
              <w:rPr>
                <w:rFonts w:ascii="Times New Roman" w:hAnsi="Times New Roman" w:cs="Times New Roman"/>
                <w:sz w:val="24"/>
              </w:rPr>
              <w:t>Territoriality</w:t>
            </w:r>
          </w:p>
        </w:tc>
        <w:tc>
          <w:tcPr>
            <w:tcW w:w="114" w:type="pct"/>
            <w:vAlign w:val="center"/>
          </w:tcPr>
          <w:p w14:paraId="57363AB3" w14:textId="77777777" w:rsidR="005D6BEF" w:rsidRPr="00F957DA" w:rsidRDefault="005D6BEF" w:rsidP="009E5F73">
            <w:pPr>
              <w:pStyle w:val="PlainText"/>
              <w:jc w:val="center"/>
              <w:rPr>
                <w:rFonts w:ascii="Times New Roman" w:hAnsi="Times New Roman" w:cs="Times New Roman"/>
                <w:sz w:val="24"/>
                <w:szCs w:val="22"/>
              </w:rPr>
            </w:pPr>
          </w:p>
        </w:tc>
        <w:tc>
          <w:tcPr>
            <w:tcW w:w="799" w:type="pct"/>
            <w:vAlign w:val="center"/>
          </w:tcPr>
          <w:p w14:paraId="5676D797" w14:textId="6CF1A921" w:rsidR="005D6BEF" w:rsidRPr="00F957DA" w:rsidRDefault="00F720AD" w:rsidP="009E5F73">
            <w:pPr>
              <w:pStyle w:val="PlainText"/>
              <w:jc w:val="center"/>
              <w:rPr>
                <w:rFonts w:ascii="Times New Roman" w:hAnsi="Times New Roman" w:cs="Times New Roman"/>
                <w:sz w:val="24"/>
              </w:rPr>
            </w:pPr>
            <w:r w:rsidRPr="00F957DA">
              <w:rPr>
                <w:rFonts w:ascii="Times New Roman" w:hAnsi="Times New Roman" w:cs="Times New Roman"/>
                <w:sz w:val="24"/>
              </w:rPr>
              <w:t>16.1</w:t>
            </w:r>
          </w:p>
        </w:tc>
        <w:tc>
          <w:tcPr>
            <w:tcW w:w="802" w:type="pct"/>
            <w:vAlign w:val="center"/>
          </w:tcPr>
          <w:p w14:paraId="2839B1A5" w14:textId="0DF251B9" w:rsidR="005D6BEF"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8.81</w:t>
            </w:r>
          </w:p>
        </w:tc>
        <w:tc>
          <w:tcPr>
            <w:tcW w:w="896" w:type="pct"/>
            <w:vAlign w:val="center"/>
          </w:tcPr>
          <w:p w14:paraId="4860CF19" w14:textId="3CEB113C" w:rsidR="005D6BEF"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w:t>
            </w:r>
          </w:p>
        </w:tc>
        <w:tc>
          <w:tcPr>
            <w:tcW w:w="917" w:type="pct"/>
            <w:vAlign w:val="center"/>
          </w:tcPr>
          <w:p w14:paraId="44F5C8D9" w14:textId="4074A35E" w:rsidR="005D6BEF"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30</w:t>
            </w:r>
          </w:p>
        </w:tc>
        <w:tc>
          <w:tcPr>
            <w:tcW w:w="477" w:type="pct"/>
            <w:vAlign w:val="center"/>
          </w:tcPr>
          <w:p w14:paraId="242713B6" w14:textId="246E50AF" w:rsidR="005D6BEF" w:rsidRPr="00F957DA" w:rsidRDefault="00F720AD" w:rsidP="009E5F73">
            <w:pPr>
              <w:pStyle w:val="PlainText"/>
              <w:jc w:val="center"/>
              <w:rPr>
                <w:rFonts w:ascii="Times New Roman" w:hAnsi="Times New Roman" w:cs="Times New Roman"/>
                <w:sz w:val="24"/>
              </w:rPr>
            </w:pPr>
            <w:r w:rsidRPr="00F957DA">
              <w:rPr>
                <w:rFonts w:ascii="Times New Roman" w:hAnsi="Times New Roman" w:cs="Times New Roman"/>
                <w:sz w:val="24"/>
              </w:rPr>
              <w:t>54.6</w:t>
            </w:r>
          </w:p>
        </w:tc>
      </w:tr>
      <w:tr w:rsidR="009E5F73" w:rsidRPr="00F957DA" w14:paraId="09731D55" w14:textId="77777777" w:rsidTr="00641EA1">
        <w:trPr>
          <w:trHeight w:val="397"/>
        </w:trPr>
        <w:tc>
          <w:tcPr>
            <w:tcW w:w="995" w:type="pct"/>
            <w:vAlign w:val="center"/>
          </w:tcPr>
          <w:p w14:paraId="6EB61274" w14:textId="3F323437" w:rsidR="009E5F73" w:rsidRPr="00F957DA" w:rsidRDefault="009E5F73" w:rsidP="00943C81">
            <w:pPr>
              <w:pStyle w:val="PlainText"/>
              <w:ind w:firstLine="170"/>
              <w:rPr>
                <w:rFonts w:ascii="Times New Roman" w:hAnsi="Times New Roman" w:cs="Times New Roman"/>
                <w:sz w:val="24"/>
              </w:rPr>
            </w:pPr>
            <w:r w:rsidRPr="00F957DA">
              <w:rPr>
                <w:rFonts w:ascii="Times New Roman" w:hAnsi="Times New Roman" w:cs="Times New Roman"/>
                <w:sz w:val="24"/>
              </w:rPr>
              <w:t>Aggressiveness</w:t>
            </w:r>
          </w:p>
        </w:tc>
        <w:tc>
          <w:tcPr>
            <w:tcW w:w="114" w:type="pct"/>
            <w:vAlign w:val="center"/>
          </w:tcPr>
          <w:p w14:paraId="59EECC1F" w14:textId="77777777" w:rsidR="009E5F73" w:rsidRPr="00F957DA" w:rsidRDefault="009E5F73" w:rsidP="009E5F73">
            <w:pPr>
              <w:pStyle w:val="PlainText"/>
              <w:jc w:val="center"/>
              <w:rPr>
                <w:rFonts w:ascii="Times New Roman" w:hAnsi="Times New Roman" w:cs="Times New Roman"/>
                <w:sz w:val="24"/>
                <w:szCs w:val="22"/>
              </w:rPr>
            </w:pPr>
          </w:p>
        </w:tc>
        <w:tc>
          <w:tcPr>
            <w:tcW w:w="799" w:type="pct"/>
            <w:vAlign w:val="center"/>
          </w:tcPr>
          <w:p w14:paraId="3919B554" w14:textId="43FABD12" w:rsidR="009E5F73" w:rsidRPr="00F957DA" w:rsidRDefault="00F720AD" w:rsidP="009E5F73">
            <w:pPr>
              <w:pStyle w:val="PlainText"/>
              <w:jc w:val="center"/>
              <w:rPr>
                <w:rFonts w:ascii="Times New Roman" w:hAnsi="Times New Roman" w:cs="Times New Roman"/>
                <w:sz w:val="24"/>
              </w:rPr>
            </w:pPr>
            <w:r w:rsidRPr="00F957DA">
              <w:rPr>
                <w:rFonts w:ascii="Times New Roman" w:hAnsi="Times New Roman" w:cs="Times New Roman"/>
                <w:sz w:val="24"/>
              </w:rPr>
              <w:t>4.22</w:t>
            </w:r>
          </w:p>
        </w:tc>
        <w:tc>
          <w:tcPr>
            <w:tcW w:w="802" w:type="pct"/>
            <w:vAlign w:val="center"/>
          </w:tcPr>
          <w:p w14:paraId="2A4E18DB" w14:textId="2435EE11" w:rsidR="009E5F73"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4.46</w:t>
            </w:r>
          </w:p>
        </w:tc>
        <w:tc>
          <w:tcPr>
            <w:tcW w:w="896" w:type="pct"/>
            <w:vAlign w:val="center"/>
          </w:tcPr>
          <w:p w14:paraId="111C4C06" w14:textId="60C6EB25" w:rsidR="009E5F73"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0</w:t>
            </w:r>
          </w:p>
        </w:tc>
        <w:tc>
          <w:tcPr>
            <w:tcW w:w="917" w:type="pct"/>
            <w:vAlign w:val="center"/>
          </w:tcPr>
          <w:p w14:paraId="059D3A15" w14:textId="59D0800D" w:rsidR="009E5F73" w:rsidRPr="00F957DA" w:rsidRDefault="00F720AD" w:rsidP="009E5F73">
            <w:pPr>
              <w:pStyle w:val="PlainText"/>
              <w:jc w:val="center"/>
              <w:rPr>
                <w:rFonts w:ascii="Times New Roman" w:hAnsi="Times New Roman" w:cs="Times New Roman"/>
                <w:sz w:val="24"/>
                <w:szCs w:val="22"/>
              </w:rPr>
            </w:pPr>
            <w:r w:rsidRPr="00F957DA">
              <w:rPr>
                <w:rFonts w:ascii="Times New Roman" w:hAnsi="Times New Roman" w:cs="Times New Roman"/>
                <w:sz w:val="24"/>
                <w:szCs w:val="22"/>
              </w:rPr>
              <w:t>20</w:t>
            </w:r>
          </w:p>
        </w:tc>
        <w:tc>
          <w:tcPr>
            <w:tcW w:w="477" w:type="pct"/>
            <w:vAlign w:val="center"/>
          </w:tcPr>
          <w:p w14:paraId="7BC9D812" w14:textId="3C0B461F" w:rsidR="009E5F73" w:rsidRPr="00F957DA" w:rsidRDefault="00F720AD" w:rsidP="009E5F73">
            <w:pPr>
              <w:pStyle w:val="PlainText"/>
              <w:jc w:val="center"/>
              <w:rPr>
                <w:rFonts w:ascii="Times New Roman" w:hAnsi="Times New Roman" w:cs="Times New Roman"/>
                <w:sz w:val="24"/>
              </w:rPr>
            </w:pPr>
            <w:r w:rsidRPr="00F957DA">
              <w:rPr>
                <w:rFonts w:ascii="Times New Roman" w:hAnsi="Times New Roman" w:cs="Times New Roman"/>
                <w:sz w:val="24"/>
              </w:rPr>
              <w:t>105.5</w:t>
            </w:r>
          </w:p>
        </w:tc>
      </w:tr>
    </w:tbl>
    <w:p w14:paraId="0CEC48A5" w14:textId="77777777" w:rsidR="00641EA1" w:rsidRPr="00F957DA" w:rsidRDefault="00641EA1" w:rsidP="00F613BB">
      <w:pPr>
        <w:spacing w:line="480" w:lineRule="auto"/>
        <w:rPr>
          <w:lang w:val="en-GB"/>
        </w:rPr>
      </w:pPr>
    </w:p>
    <w:p w14:paraId="3F0B2F27" w14:textId="77777777" w:rsidR="00D3776D" w:rsidRDefault="00D3776D" w:rsidP="00F613BB">
      <w:pPr>
        <w:spacing w:line="480" w:lineRule="auto"/>
        <w:rPr>
          <w:lang w:val="en-GB"/>
        </w:rPr>
      </w:pPr>
    </w:p>
    <w:p w14:paraId="6C887268" w14:textId="6468E9C8" w:rsidR="00B32101" w:rsidRPr="00F957DA" w:rsidRDefault="00F72671" w:rsidP="00F613BB">
      <w:pPr>
        <w:spacing w:line="480" w:lineRule="auto"/>
        <w:rPr>
          <w:lang w:val="en-GB"/>
        </w:rPr>
      </w:pPr>
      <w:r>
        <w:rPr>
          <w:noProof/>
          <w:lang w:val="en-GB"/>
        </w:rPr>
        <w:drawing>
          <wp:inline distT="0" distB="0" distL="0" distR="0" wp14:anchorId="27DD87E8" wp14:editId="0A2F3432">
            <wp:extent cx="6188710" cy="1974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S2.tiff"/>
                    <pic:cNvPicPr/>
                  </pic:nvPicPr>
                  <pic:blipFill>
                    <a:blip r:embed="rId6"/>
                    <a:stretch>
                      <a:fillRect/>
                    </a:stretch>
                  </pic:blipFill>
                  <pic:spPr>
                    <a:xfrm>
                      <a:off x="0" y="0"/>
                      <a:ext cx="6188710" cy="1974850"/>
                    </a:xfrm>
                    <a:prstGeom prst="rect">
                      <a:avLst/>
                    </a:prstGeom>
                  </pic:spPr>
                </pic:pic>
              </a:graphicData>
            </a:graphic>
          </wp:inline>
        </w:drawing>
      </w:r>
    </w:p>
    <w:p w14:paraId="3BC645AF" w14:textId="5BD4AC0D" w:rsidR="00641EA1" w:rsidRDefault="00641EA1" w:rsidP="00641EA1">
      <w:pPr>
        <w:spacing w:line="480" w:lineRule="auto"/>
        <w:rPr>
          <w:rFonts w:ascii="Times New Roman" w:hAnsi="Times New Roman" w:cs="Times New Roman"/>
          <w:sz w:val="24"/>
          <w:szCs w:val="24"/>
          <w:lang w:val="en-GB"/>
        </w:rPr>
      </w:pPr>
      <w:r w:rsidRPr="00F957DA">
        <w:rPr>
          <w:rFonts w:ascii="Times New Roman" w:hAnsi="Times New Roman" w:cs="Times New Roman"/>
          <w:b/>
          <w:sz w:val="24"/>
          <w:szCs w:val="24"/>
          <w:lang w:val="en-GB"/>
        </w:rPr>
        <w:t>Figure S</w:t>
      </w:r>
      <w:ins w:id="135" w:author="Tom Ratz" w:date="2025-10-03T11:35:00Z">
        <w:r w:rsidR="00B71048">
          <w:rPr>
            <w:rFonts w:ascii="Times New Roman" w:hAnsi="Times New Roman" w:cs="Times New Roman"/>
            <w:b/>
            <w:sz w:val="24"/>
            <w:szCs w:val="24"/>
            <w:lang w:val="en-GB"/>
          </w:rPr>
          <w:t>2</w:t>
        </w:r>
      </w:ins>
      <w:del w:id="136" w:author="Tom Ratz" w:date="2025-10-03T11:35:00Z">
        <w:r w:rsidRPr="00F957DA" w:rsidDel="00B71048">
          <w:rPr>
            <w:rFonts w:ascii="Times New Roman" w:hAnsi="Times New Roman" w:cs="Times New Roman"/>
            <w:b/>
            <w:sz w:val="24"/>
            <w:szCs w:val="24"/>
            <w:lang w:val="en-GB"/>
          </w:rPr>
          <w:delText>3</w:delText>
        </w:r>
      </w:del>
      <w:r w:rsidRPr="00F957DA">
        <w:rPr>
          <w:rFonts w:ascii="Times New Roman" w:hAnsi="Times New Roman" w:cs="Times New Roman"/>
          <w:b/>
          <w:sz w:val="24"/>
          <w:szCs w:val="24"/>
          <w:lang w:val="en-GB"/>
        </w:rPr>
        <w:t>.</w:t>
      </w:r>
      <w:r w:rsidRPr="00F957DA">
        <w:rPr>
          <w:rFonts w:ascii="Times New Roman" w:hAnsi="Times New Roman" w:cs="Times New Roman"/>
          <w:sz w:val="24"/>
          <w:szCs w:val="24"/>
          <w:lang w:val="en-GB"/>
        </w:rPr>
        <w:t xml:space="preserve"> </w:t>
      </w:r>
      <w:r w:rsidR="00960AC2" w:rsidRPr="00960AC2">
        <w:rPr>
          <w:rFonts w:ascii="Times New Roman" w:hAnsi="Times New Roman" w:cs="Times New Roman"/>
          <w:sz w:val="24"/>
          <w:szCs w:val="24"/>
          <w:lang w:val="en-GB"/>
        </w:rPr>
        <w:t xml:space="preserve">Effects of </w:t>
      </w:r>
      <w:r w:rsidR="00960AC2">
        <w:rPr>
          <w:rFonts w:ascii="Times New Roman" w:hAnsi="Times New Roman" w:cs="Times New Roman"/>
          <w:sz w:val="24"/>
          <w:szCs w:val="24"/>
          <w:lang w:val="en-GB"/>
        </w:rPr>
        <w:t>foreleg</w:t>
      </w:r>
      <w:r w:rsidR="00960AC2" w:rsidRPr="00960AC2">
        <w:rPr>
          <w:rFonts w:ascii="Times New Roman" w:hAnsi="Times New Roman" w:cs="Times New Roman"/>
          <w:sz w:val="24"/>
          <w:szCs w:val="24"/>
          <w:lang w:val="en-GB"/>
        </w:rPr>
        <w:t xml:space="preserve"> size in opponents (tibia length) </w:t>
      </w:r>
      <w:r w:rsidR="00960AC2">
        <w:rPr>
          <w:rFonts w:ascii="Times New Roman" w:hAnsi="Times New Roman" w:cs="Times New Roman"/>
          <w:sz w:val="24"/>
          <w:szCs w:val="24"/>
          <w:lang w:val="en-GB"/>
        </w:rPr>
        <w:t xml:space="preserve">and </w:t>
      </w:r>
      <w:r w:rsidR="00960AC2" w:rsidRPr="00960AC2">
        <w:rPr>
          <w:rFonts w:ascii="Times New Roman" w:hAnsi="Times New Roman" w:cs="Times New Roman"/>
          <w:sz w:val="24"/>
          <w:szCs w:val="24"/>
          <w:lang w:val="en-GB"/>
        </w:rPr>
        <w:t>focal body size (thorax length</w:t>
      </w:r>
      <w:r w:rsidR="003C75D8">
        <w:rPr>
          <w:rFonts w:ascii="Times New Roman" w:hAnsi="Times New Roman" w:cs="Times New Roman"/>
          <w:sz w:val="24"/>
          <w:szCs w:val="24"/>
          <w:lang w:val="en-GB"/>
        </w:rPr>
        <w:t>; A</w:t>
      </w:r>
      <w:r w:rsidR="00960AC2" w:rsidRPr="00960AC2">
        <w:rPr>
          <w:rFonts w:ascii="Times New Roman" w:hAnsi="Times New Roman" w:cs="Times New Roman"/>
          <w:sz w:val="24"/>
          <w:szCs w:val="24"/>
          <w:lang w:val="en-GB"/>
        </w:rPr>
        <w:t>)</w:t>
      </w:r>
      <w:r w:rsidR="003C75D8">
        <w:rPr>
          <w:rFonts w:ascii="Times New Roman" w:hAnsi="Times New Roman" w:cs="Times New Roman"/>
          <w:sz w:val="24"/>
          <w:szCs w:val="24"/>
          <w:lang w:val="en-GB"/>
        </w:rPr>
        <w:t>,</w:t>
      </w:r>
      <w:r w:rsidR="00960AC2" w:rsidRPr="00960AC2">
        <w:rPr>
          <w:rFonts w:ascii="Times New Roman" w:hAnsi="Times New Roman" w:cs="Times New Roman"/>
          <w:sz w:val="24"/>
          <w:szCs w:val="24"/>
          <w:lang w:val="en-GB"/>
        </w:rPr>
        <w:t xml:space="preserve"> </w:t>
      </w:r>
      <w:r w:rsidR="003C75D8">
        <w:rPr>
          <w:rFonts w:ascii="Times New Roman" w:hAnsi="Times New Roman" w:cs="Times New Roman"/>
          <w:sz w:val="24"/>
          <w:szCs w:val="24"/>
          <w:lang w:val="en-GB"/>
        </w:rPr>
        <w:t xml:space="preserve">opponent </w:t>
      </w:r>
      <w:r w:rsidR="00905B56">
        <w:rPr>
          <w:rFonts w:ascii="Times New Roman" w:hAnsi="Times New Roman" w:cs="Times New Roman"/>
          <w:sz w:val="24"/>
          <w:szCs w:val="24"/>
          <w:lang w:val="en-GB"/>
        </w:rPr>
        <w:t xml:space="preserve">foreleg and </w:t>
      </w:r>
      <w:r w:rsidR="003C75D8">
        <w:rPr>
          <w:rFonts w:ascii="Times New Roman" w:hAnsi="Times New Roman" w:cs="Times New Roman"/>
          <w:sz w:val="24"/>
          <w:szCs w:val="24"/>
          <w:lang w:val="en-GB"/>
        </w:rPr>
        <w:t>body size</w:t>
      </w:r>
      <w:r w:rsidR="00905B56">
        <w:rPr>
          <w:rFonts w:ascii="Times New Roman" w:hAnsi="Times New Roman" w:cs="Times New Roman"/>
          <w:sz w:val="24"/>
          <w:szCs w:val="24"/>
          <w:lang w:val="en-GB"/>
        </w:rPr>
        <w:t>s</w:t>
      </w:r>
      <w:r w:rsidR="003C75D8">
        <w:rPr>
          <w:rFonts w:ascii="Times New Roman" w:hAnsi="Times New Roman" w:cs="Times New Roman"/>
          <w:sz w:val="24"/>
          <w:szCs w:val="24"/>
          <w:lang w:val="en-GB"/>
        </w:rPr>
        <w:t xml:space="preserve"> (B)</w:t>
      </w:r>
      <w:r w:rsidR="00960AC2">
        <w:rPr>
          <w:rFonts w:ascii="Times New Roman" w:hAnsi="Times New Roman" w:cs="Times New Roman"/>
          <w:sz w:val="24"/>
          <w:szCs w:val="24"/>
          <w:lang w:val="en-GB"/>
        </w:rPr>
        <w:t xml:space="preserve">, and (C) </w:t>
      </w:r>
      <w:r w:rsidR="00960AC2" w:rsidRPr="00960AC2">
        <w:rPr>
          <w:rFonts w:ascii="Times New Roman" w:hAnsi="Times New Roman" w:cs="Times New Roman"/>
          <w:sz w:val="24"/>
          <w:szCs w:val="24"/>
          <w:lang w:val="en-GB"/>
        </w:rPr>
        <w:t xml:space="preserve">focal </w:t>
      </w:r>
      <w:r w:rsidR="00905B56">
        <w:rPr>
          <w:rFonts w:ascii="Times New Roman" w:hAnsi="Times New Roman" w:cs="Times New Roman"/>
          <w:sz w:val="24"/>
          <w:szCs w:val="24"/>
          <w:lang w:val="en-GB"/>
        </w:rPr>
        <w:t xml:space="preserve">foreleg and </w:t>
      </w:r>
      <w:r w:rsidR="00960AC2" w:rsidRPr="00960AC2">
        <w:rPr>
          <w:rFonts w:ascii="Times New Roman" w:hAnsi="Times New Roman" w:cs="Times New Roman"/>
          <w:sz w:val="24"/>
          <w:szCs w:val="24"/>
          <w:lang w:val="en-GB"/>
        </w:rPr>
        <w:t xml:space="preserve">body size </w:t>
      </w:r>
      <w:r w:rsidR="00905B56">
        <w:rPr>
          <w:rFonts w:ascii="Times New Roman" w:hAnsi="Times New Roman" w:cs="Times New Roman"/>
          <w:sz w:val="24"/>
          <w:szCs w:val="24"/>
          <w:lang w:val="en-GB"/>
        </w:rPr>
        <w:t xml:space="preserve">on </w:t>
      </w:r>
      <w:r w:rsidR="00960AC2">
        <w:rPr>
          <w:rFonts w:ascii="Times New Roman" w:hAnsi="Times New Roman" w:cs="Times New Roman"/>
          <w:sz w:val="24"/>
          <w:szCs w:val="24"/>
          <w:lang w:val="en-GB"/>
        </w:rPr>
        <w:t>territoriality.</w:t>
      </w:r>
    </w:p>
    <w:p w14:paraId="39B2A5B3" w14:textId="77777777" w:rsidR="0009187A" w:rsidRDefault="0009187A" w:rsidP="00B05686">
      <w:pPr>
        <w:spacing w:line="480" w:lineRule="auto"/>
        <w:rPr>
          <w:rFonts w:ascii="Times New Roman" w:hAnsi="Times New Roman" w:cs="Times New Roman"/>
          <w:b/>
          <w:sz w:val="24"/>
          <w:lang w:val="en-GB"/>
        </w:rPr>
      </w:pPr>
    </w:p>
    <w:p w14:paraId="635D2C00" w14:textId="28A77D66" w:rsidR="00D7490B" w:rsidRPr="00F957DA" w:rsidRDefault="00D7490B" w:rsidP="00B05686">
      <w:pPr>
        <w:spacing w:line="480" w:lineRule="auto"/>
        <w:rPr>
          <w:rFonts w:ascii="Times New Roman" w:hAnsi="Times New Roman" w:cs="Times New Roman"/>
          <w:sz w:val="24"/>
          <w:lang w:val="en-GB"/>
        </w:rPr>
      </w:pPr>
      <w:r w:rsidRPr="00F957DA">
        <w:rPr>
          <w:rFonts w:ascii="Times New Roman" w:hAnsi="Times New Roman" w:cs="Times New Roman"/>
          <w:b/>
          <w:sz w:val="24"/>
          <w:lang w:val="en-GB"/>
        </w:rPr>
        <w:t>Table S</w:t>
      </w:r>
      <w:ins w:id="137" w:author="Tom Ratz" w:date="2025-10-10T15:47:00Z">
        <w:r w:rsidR="00076B05">
          <w:rPr>
            <w:rFonts w:ascii="Times New Roman" w:hAnsi="Times New Roman" w:cs="Times New Roman"/>
            <w:b/>
            <w:sz w:val="24"/>
            <w:lang w:val="en-GB"/>
          </w:rPr>
          <w:t>3</w:t>
        </w:r>
      </w:ins>
      <w:del w:id="138" w:author="Tom Ratz" w:date="2025-10-10T15:47:00Z">
        <w:r w:rsidR="00B32101" w:rsidRPr="00F957DA" w:rsidDel="00076B05">
          <w:rPr>
            <w:rFonts w:ascii="Times New Roman" w:hAnsi="Times New Roman" w:cs="Times New Roman"/>
            <w:b/>
            <w:sz w:val="24"/>
            <w:lang w:val="en-GB"/>
          </w:rPr>
          <w:delText>2</w:delText>
        </w:r>
      </w:del>
      <w:r w:rsidRPr="00F957DA">
        <w:rPr>
          <w:rFonts w:ascii="Times New Roman" w:hAnsi="Times New Roman" w:cs="Times New Roman"/>
          <w:b/>
          <w:sz w:val="24"/>
          <w:lang w:val="en-GB"/>
        </w:rPr>
        <w:t>:</w:t>
      </w:r>
      <w:r w:rsidRPr="00F957DA">
        <w:rPr>
          <w:rFonts w:ascii="Times New Roman" w:hAnsi="Times New Roman" w:cs="Times New Roman"/>
          <w:sz w:val="24"/>
          <w:lang w:val="en-GB"/>
        </w:rPr>
        <w:t xml:space="preserve"> Variance estimates from </w:t>
      </w:r>
      <w:r w:rsidR="003A18B3" w:rsidRPr="00F957DA">
        <w:rPr>
          <w:rFonts w:ascii="Times New Roman" w:hAnsi="Times New Roman" w:cs="Times New Roman"/>
          <w:sz w:val="24"/>
          <w:lang w:val="en-GB"/>
        </w:rPr>
        <w:t>Bayesian</w:t>
      </w:r>
      <w:r w:rsidRPr="00F957DA">
        <w:rPr>
          <w:rFonts w:ascii="Times New Roman" w:hAnsi="Times New Roman" w:cs="Times New Roman"/>
          <w:sz w:val="24"/>
          <w:lang w:val="en-GB"/>
        </w:rPr>
        <w:t xml:space="preserve"> </w:t>
      </w:r>
      <w:r w:rsidR="00905B56">
        <w:rPr>
          <w:rFonts w:ascii="Times New Roman" w:hAnsi="Times New Roman" w:cs="Times New Roman"/>
          <w:sz w:val="24"/>
          <w:lang w:val="en-GB"/>
        </w:rPr>
        <w:t xml:space="preserve">linear mixed-effects </w:t>
      </w:r>
      <w:r w:rsidR="003A18B3" w:rsidRPr="00F957DA">
        <w:rPr>
          <w:rFonts w:ascii="Times New Roman" w:hAnsi="Times New Roman" w:cs="Times New Roman"/>
          <w:sz w:val="24"/>
          <w:lang w:val="en-GB"/>
        </w:rPr>
        <w:t xml:space="preserve">models </w:t>
      </w:r>
      <w:r w:rsidR="007C7A5D" w:rsidRPr="00F957DA">
        <w:rPr>
          <w:rFonts w:ascii="Times New Roman" w:hAnsi="Times New Roman" w:cs="Times New Roman"/>
          <w:sz w:val="24"/>
          <w:lang w:val="en-GB"/>
        </w:rPr>
        <w:t>analy</w:t>
      </w:r>
      <w:r w:rsidR="00B85598">
        <w:rPr>
          <w:rFonts w:ascii="Times New Roman" w:hAnsi="Times New Roman" w:cs="Times New Roman"/>
          <w:sz w:val="24"/>
          <w:lang w:val="en-GB"/>
        </w:rPr>
        <w:t>s</w:t>
      </w:r>
      <w:r w:rsidR="007C7A5D" w:rsidRPr="00F957DA">
        <w:rPr>
          <w:rFonts w:ascii="Times New Roman" w:hAnsi="Times New Roman" w:cs="Times New Roman"/>
          <w:sz w:val="24"/>
          <w:lang w:val="en-GB"/>
        </w:rPr>
        <w:t>ing territoriality and aggressiveness</w:t>
      </w:r>
      <w:r w:rsidRPr="00F957DA">
        <w:rPr>
          <w:rFonts w:ascii="Times New Roman" w:hAnsi="Times New Roman" w:cs="Times New Roman"/>
          <w:sz w:val="24"/>
          <w:lang w:val="en-GB"/>
        </w:rPr>
        <w:t>.</w:t>
      </w:r>
      <w:r w:rsidR="004C7BC6" w:rsidRPr="00F957DA">
        <w:rPr>
          <w:rFonts w:ascii="Times New Roman" w:hAnsi="Times New Roman" w:cs="Times New Roman"/>
          <w:sz w:val="24"/>
          <w:lang w:val="en-GB"/>
        </w:rPr>
        <w:t xml:space="preserve"> Means represent point mode estimates with 95% credible intervals.</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3"/>
        <w:gridCol w:w="222"/>
        <w:gridCol w:w="1189"/>
        <w:gridCol w:w="3125"/>
        <w:gridCol w:w="3007"/>
      </w:tblGrid>
      <w:tr w:rsidR="007C7A5D" w:rsidRPr="00F957DA" w14:paraId="7DE3DC68" w14:textId="1833929C" w:rsidTr="00D73AC8">
        <w:trPr>
          <w:trHeight w:val="397"/>
        </w:trPr>
        <w:tc>
          <w:tcPr>
            <w:tcW w:w="0" w:type="auto"/>
            <w:tcBorders>
              <w:top w:val="single" w:sz="4" w:space="0" w:color="auto"/>
              <w:bottom w:val="single" w:sz="4" w:space="0" w:color="auto"/>
            </w:tcBorders>
          </w:tcPr>
          <w:p w14:paraId="086DF430" w14:textId="77777777" w:rsidR="007C7A5D" w:rsidRPr="00F957DA" w:rsidRDefault="007C7A5D" w:rsidP="003510B3">
            <w:pPr>
              <w:pStyle w:val="PlainText"/>
              <w:rPr>
                <w:rFonts w:ascii="Times New Roman" w:hAnsi="Times New Roman" w:cs="Times New Roman"/>
                <w:sz w:val="22"/>
                <w:szCs w:val="22"/>
              </w:rPr>
            </w:pPr>
          </w:p>
        </w:tc>
        <w:tc>
          <w:tcPr>
            <w:tcW w:w="0" w:type="auto"/>
            <w:tcBorders>
              <w:top w:val="single" w:sz="4" w:space="0" w:color="auto"/>
              <w:bottom w:val="single" w:sz="4" w:space="0" w:color="auto"/>
            </w:tcBorders>
          </w:tcPr>
          <w:p w14:paraId="3EBFB367" w14:textId="77777777" w:rsidR="007C7A5D" w:rsidRPr="00F957DA" w:rsidRDefault="007C7A5D" w:rsidP="003510B3">
            <w:pPr>
              <w:pStyle w:val="PlainText"/>
              <w:rPr>
                <w:rFonts w:ascii="Times New Roman" w:hAnsi="Times New Roman" w:cs="Times New Roman"/>
                <w:sz w:val="24"/>
                <w:szCs w:val="22"/>
              </w:rPr>
            </w:pPr>
          </w:p>
        </w:tc>
        <w:tc>
          <w:tcPr>
            <w:tcW w:w="0" w:type="auto"/>
            <w:tcBorders>
              <w:top w:val="single" w:sz="4" w:space="0" w:color="auto"/>
              <w:bottom w:val="single" w:sz="4" w:space="0" w:color="auto"/>
            </w:tcBorders>
          </w:tcPr>
          <w:p w14:paraId="1AE54881" w14:textId="77777777" w:rsidR="007C7A5D" w:rsidRPr="00F957DA" w:rsidRDefault="007C7A5D" w:rsidP="003510B3">
            <w:pPr>
              <w:pStyle w:val="PlainText"/>
              <w:rPr>
                <w:rFonts w:ascii="Times New Roman" w:hAnsi="Times New Roman" w:cs="Times New Roman"/>
                <w:sz w:val="24"/>
                <w:szCs w:val="22"/>
              </w:rPr>
            </w:pPr>
          </w:p>
        </w:tc>
        <w:tc>
          <w:tcPr>
            <w:tcW w:w="0" w:type="auto"/>
            <w:tcBorders>
              <w:top w:val="single" w:sz="4" w:space="0" w:color="auto"/>
              <w:bottom w:val="single" w:sz="4" w:space="0" w:color="auto"/>
            </w:tcBorders>
            <w:vAlign w:val="center"/>
          </w:tcPr>
          <w:p w14:paraId="5B524311" w14:textId="5C4D41E1"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szCs w:val="22"/>
              </w:rPr>
              <w:t>Territoriality</w:t>
            </w:r>
          </w:p>
        </w:tc>
        <w:tc>
          <w:tcPr>
            <w:tcW w:w="0" w:type="auto"/>
            <w:tcBorders>
              <w:top w:val="single" w:sz="4" w:space="0" w:color="auto"/>
              <w:bottom w:val="single" w:sz="4" w:space="0" w:color="auto"/>
            </w:tcBorders>
          </w:tcPr>
          <w:p w14:paraId="0D8C19E1" w14:textId="4903FD76"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szCs w:val="22"/>
              </w:rPr>
              <w:t>Aggressiveness</w:t>
            </w:r>
          </w:p>
        </w:tc>
      </w:tr>
      <w:tr w:rsidR="007C7A5D" w:rsidRPr="00F957DA" w14:paraId="4E94CA69" w14:textId="52C990D9" w:rsidTr="00B32101">
        <w:trPr>
          <w:trHeight w:val="397"/>
        </w:trPr>
        <w:tc>
          <w:tcPr>
            <w:tcW w:w="0" w:type="auto"/>
            <w:tcBorders>
              <w:top w:val="single" w:sz="4" w:space="0" w:color="auto"/>
            </w:tcBorders>
            <w:vAlign w:val="center"/>
          </w:tcPr>
          <w:p w14:paraId="7744812D" w14:textId="22F2DA0E" w:rsidR="007C7A5D" w:rsidRPr="00F957DA" w:rsidRDefault="007C7A5D" w:rsidP="00B32101">
            <w:pPr>
              <w:pStyle w:val="PlainText"/>
              <w:rPr>
                <w:rFonts w:ascii="Times New Roman" w:hAnsi="Times New Roman" w:cs="Times New Roman"/>
                <w:sz w:val="24"/>
              </w:rPr>
            </w:pPr>
            <w:r w:rsidRPr="00F957DA">
              <w:rPr>
                <w:rFonts w:ascii="Times New Roman" w:hAnsi="Times New Roman" w:cs="Times New Roman"/>
                <w:sz w:val="24"/>
              </w:rPr>
              <w:t>Variance component</w:t>
            </w:r>
          </w:p>
        </w:tc>
        <w:tc>
          <w:tcPr>
            <w:tcW w:w="0" w:type="auto"/>
            <w:tcBorders>
              <w:top w:val="single" w:sz="4" w:space="0" w:color="auto"/>
            </w:tcBorders>
            <w:vAlign w:val="center"/>
          </w:tcPr>
          <w:p w14:paraId="1A1C8BD1" w14:textId="77777777" w:rsidR="007C7A5D" w:rsidRPr="00F957DA" w:rsidRDefault="007C7A5D" w:rsidP="003510B3">
            <w:pPr>
              <w:pStyle w:val="PlainText"/>
              <w:rPr>
                <w:rFonts w:ascii="Times New Roman" w:hAnsi="Times New Roman" w:cs="Times New Roman"/>
                <w:sz w:val="24"/>
                <w:szCs w:val="22"/>
              </w:rPr>
            </w:pPr>
          </w:p>
        </w:tc>
        <w:tc>
          <w:tcPr>
            <w:tcW w:w="0" w:type="auto"/>
            <w:tcBorders>
              <w:top w:val="single" w:sz="4" w:space="0" w:color="auto"/>
            </w:tcBorders>
            <w:vAlign w:val="center"/>
          </w:tcPr>
          <w:p w14:paraId="56C0813F" w14:textId="680A884F" w:rsidR="007C7A5D" w:rsidRPr="00F957DA" w:rsidRDefault="007C7A5D" w:rsidP="00B32101">
            <w:pPr>
              <w:pStyle w:val="PlainText"/>
              <w:rPr>
                <w:rFonts w:ascii="Times New Roman" w:hAnsi="Times New Roman" w:cs="Times New Roman"/>
                <w:sz w:val="24"/>
              </w:rPr>
            </w:pPr>
            <w:r w:rsidRPr="00F957DA">
              <w:rPr>
                <w:rFonts w:ascii="Times New Roman" w:hAnsi="Times New Roman" w:cs="Times New Roman"/>
                <w:sz w:val="24"/>
              </w:rPr>
              <w:t>Parameter</w:t>
            </w:r>
          </w:p>
        </w:tc>
        <w:tc>
          <w:tcPr>
            <w:tcW w:w="0" w:type="auto"/>
            <w:tcBorders>
              <w:top w:val="single" w:sz="4" w:space="0" w:color="auto"/>
            </w:tcBorders>
            <w:vAlign w:val="center"/>
          </w:tcPr>
          <w:p w14:paraId="542C9D20" w14:textId="7B04E0E0" w:rsidR="007C7A5D" w:rsidRPr="00F957DA" w:rsidRDefault="00BB4A2F" w:rsidP="00B32101">
            <w:pPr>
              <w:pStyle w:val="PlainText"/>
              <w:rPr>
                <w:rFonts w:ascii="Times New Roman" w:hAnsi="Times New Roman" w:cs="Times New Roman"/>
                <w:sz w:val="24"/>
              </w:rPr>
            </w:pPr>
            <w:r w:rsidRPr="00F957DA">
              <w:rPr>
                <w:rFonts w:ascii="Times New Roman" w:hAnsi="Times New Roman" w:cs="Times New Roman"/>
                <w:sz w:val="24"/>
              </w:rPr>
              <w:t>Mean</w:t>
            </w:r>
            <w:r w:rsidR="004C7BC6" w:rsidRPr="00F957DA">
              <w:rPr>
                <w:rFonts w:ascii="Times New Roman" w:hAnsi="Times New Roman" w:cs="Times New Roman"/>
                <w:sz w:val="24"/>
              </w:rPr>
              <w:t xml:space="preserve"> (± 95% CI)</w:t>
            </w:r>
          </w:p>
        </w:tc>
        <w:tc>
          <w:tcPr>
            <w:tcW w:w="0" w:type="auto"/>
            <w:tcBorders>
              <w:top w:val="single" w:sz="4" w:space="0" w:color="auto"/>
            </w:tcBorders>
            <w:vAlign w:val="center"/>
          </w:tcPr>
          <w:p w14:paraId="19C6B2F2" w14:textId="191B2E3F" w:rsidR="007C7A5D" w:rsidRPr="00F957DA" w:rsidRDefault="00BB4A2F" w:rsidP="00B32101">
            <w:pPr>
              <w:pStyle w:val="PlainText"/>
              <w:rPr>
                <w:rFonts w:ascii="Times New Roman" w:hAnsi="Times New Roman" w:cs="Times New Roman"/>
                <w:sz w:val="24"/>
              </w:rPr>
            </w:pPr>
            <w:r w:rsidRPr="00F957DA">
              <w:rPr>
                <w:rFonts w:ascii="Times New Roman" w:hAnsi="Times New Roman" w:cs="Times New Roman"/>
                <w:sz w:val="24"/>
              </w:rPr>
              <w:t>Mean</w:t>
            </w:r>
            <w:r w:rsidR="003A18B3" w:rsidRPr="00F957DA">
              <w:rPr>
                <w:rFonts w:ascii="Times New Roman" w:hAnsi="Times New Roman" w:cs="Times New Roman"/>
                <w:sz w:val="24"/>
              </w:rPr>
              <w:t xml:space="preserve"> (± 95% CI)</w:t>
            </w:r>
          </w:p>
        </w:tc>
      </w:tr>
      <w:tr w:rsidR="007C7A5D" w:rsidRPr="00F957DA" w14:paraId="2764B3B6" w14:textId="76CBA6C8" w:rsidTr="00D73AC8">
        <w:trPr>
          <w:trHeight w:val="397"/>
        </w:trPr>
        <w:tc>
          <w:tcPr>
            <w:tcW w:w="0" w:type="auto"/>
            <w:tcBorders>
              <w:top w:val="single" w:sz="4" w:space="0" w:color="auto"/>
            </w:tcBorders>
          </w:tcPr>
          <w:p w14:paraId="298B7DF0" w14:textId="3A80C79C"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rPr>
              <w:t xml:space="preserve">Focal </w:t>
            </w:r>
            <w:del w:id="139" w:author="Tom Ratz" w:date="2025-10-10T15:47:00Z">
              <w:r w:rsidRPr="00F957DA" w:rsidDel="00076B05">
                <w:rPr>
                  <w:rFonts w:ascii="Times New Roman" w:hAnsi="Times New Roman" w:cs="Times New Roman"/>
                  <w:sz w:val="24"/>
                </w:rPr>
                <w:delText xml:space="preserve"> </w:delText>
              </w:r>
            </w:del>
            <w:r w:rsidRPr="00F957DA">
              <w:rPr>
                <w:rFonts w:ascii="Times New Roman" w:hAnsi="Times New Roman" w:cs="Times New Roman"/>
                <w:sz w:val="24"/>
              </w:rPr>
              <w:t>ID</w:t>
            </w:r>
          </w:p>
        </w:tc>
        <w:tc>
          <w:tcPr>
            <w:tcW w:w="0" w:type="auto"/>
            <w:tcBorders>
              <w:top w:val="single" w:sz="4" w:space="0" w:color="auto"/>
            </w:tcBorders>
            <w:vAlign w:val="center"/>
          </w:tcPr>
          <w:p w14:paraId="17813183" w14:textId="77777777" w:rsidR="007C7A5D" w:rsidRPr="00F957DA" w:rsidRDefault="007C7A5D" w:rsidP="003510B3">
            <w:pPr>
              <w:pStyle w:val="PlainText"/>
              <w:rPr>
                <w:rFonts w:ascii="Times New Roman" w:hAnsi="Times New Roman" w:cs="Times New Roman"/>
                <w:sz w:val="24"/>
                <w:szCs w:val="22"/>
              </w:rPr>
            </w:pPr>
          </w:p>
        </w:tc>
        <w:tc>
          <w:tcPr>
            <w:tcW w:w="0" w:type="auto"/>
            <w:tcBorders>
              <w:top w:val="single" w:sz="4" w:space="0" w:color="auto"/>
            </w:tcBorders>
          </w:tcPr>
          <w:p w14:paraId="3D0FF733" w14:textId="03500562" w:rsidR="007C7A5D" w:rsidRPr="008C6E9C" w:rsidRDefault="007C7A5D" w:rsidP="003510B3">
            <w:pPr>
              <w:pStyle w:val="PlainText"/>
              <w:rPr>
                <w:rFonts w:ascii="Times New Roman" w:hAnsi="Times New Roman" w:cs="Times New Roman"/>
                <w:i/>
                <w:sz w:val="24"/>
              </w:rPr>
            </w:pPr>
            <w:proofErr w:type="spellStart"/>
            <w:r w:rsidRPr="008C6E9C">
              <w:rPr>
                <w:rFonts w:ascii="Times New Roman" w:hAnsi="Times New Roman" w:cs="Times New Roman"/>
                <w:i/>
                <w:sz w:val="24"/>
              </w:rPr>
              <w:t>V</w:t>
            </w:r>
            <w:r w:rsidR="00275C5A" w:rsidRPr="008C6E9C">
              <w:rPr>
                <w:rFonts w:ascii="Times New Roman" w:hAnsi="Times New Roman" w:cs="Times New Roman"/>
                <w:i/>
                <w:sz w:val="24"/>
                <w:vertAlign w:val="subscript"/>
              </w:rPr>
              <w:t>Fo</w:t>
            </w:r>
            <w:r w:rsidRPr="008C6E9C">
              <w:rPr>
                <w:rFonts w:ascii="Times New Roman" w:hAnsi="Times New Roman" w:cs="Times New Roman"/>
                <w:i/>
                <w:sz w:val="24"/>
                <w:vertAlign w:val="subscript"/>
              </w:rPr>
              <w:t>cal</w:t>
            </w:r>
            <w:proofErr w:type="spellEnd"/>
          </w:p>
        </w:tc>
        <w:tc>
          <w:tcPr>
            <w:tcW w:w="0" w:type="auto"/>
            <w:tcBorders>
              <w:top w:val="single" w:sz="4" w:space="0" w:color="auto"/>
            </w:tcBorders>
          </w:tcPr>
          <w:p w14:paraId="52552476" w14:textId="77BD635B" w:rsidR="007C7A5D" w:rsidRPr="00F957DA" w:rsidRDefault="003A18B3" w:rsidP="003510B3">
            <w:pPr>
              <w:pStyle w:val="PlainText"/>
              <w:rPr>
                <w:rFonts w:ascii="Times New Roman" w:hAnsi="Times New Roman" w:cs="Times New Roman"/>
                <w:sz w:val="24"/>
                <w:szCs w:val="22"/>
              </w:rPr>
            </w:pPr>
            <w:r w:rsidRPr="00F957DA">
              <w:rPr>
                <w:rFonts w:ascii="Times New Roman" w:hAnsi="Times New Roman" w:cs="Times New Roman"/>
                <w:sz w:val="24"/>
              </w:rPr>
              <w:t>1.</w:t>
            </w:r>
            <w:del w:id="140" w:author="Tom Ratz" w:date="2025-10-10T12:01:00Z">
              <w:r w:rsidRPr="00F957DA" w:rsidDel="00CC723E">
                <w:rPr>
                  <w:rFonts w:ascii="Times New Roman" w:hAnsi="Times New Roman" w:cs="Times New Roman"/>
                  <w:sz w:val="24"/>
                </w:rPr>
                <w:delText>3</w:delText>
              </w:r>
            </w:del>
            <w:ins w:id="141" w:author="Tom Ratz" w:date="2025-10-10T11:56:00Z">
              <w:r w:rsidR="00F37576">
                <w:rPr>
                  <w:rFonts w:ascii="Times New Roman" w:hAnsi="Times New Roman" w:cs="Times New Roman"/>
                  <w:sz w:val="24"/>
                </w:rPr>
                <w:t>2</w:t>
              </w:r>
            </w:ins>
            <w:ins w:id="142" w:author="Tom Ratz" w:date="2025-10-10T12:01:00Z">
              <w:r w:rsidR="00CC723E">
                <w:rPr>
                  <w:rFonts w:ascii="Times New Roman" w:hAnsi="Times New Roman" w:cs="Times New Roman"/>
                  <w:sz w:val="24"/>
                </w:rPr>
                <w:t>0</w:t>
              </w:r>
            </w:ins>
            <w:del w:id="143" w:author="Tom Ratz" w:date="2025-10-10T11:56:00Z">
              <w:r w:rsidR="00905B56" w:rsidDel="00F37576">
                <w:rPr>
                  <w:rFonts w:ascii="Times New Roman" w:hAnsi="Times New Roman" w:cs="Times New Roman"/>
                  <w:sz w:val="24"/>
                </w:rPr>
                <w:delText>4</w:delText>
              </w:r>
            </w:del>
            <w:r w:rsidRPr="00F957DA">
              <w:rPr>
                <w:rFonts w:ascii="Times New Roman" w:hAnsi="Times New Roman" w:cs="Times New Roman"/>
                <w:sz w:val="24"/>
              </w:rPr>
              <w:t xml:space="preserve"> (0.</w:t>
            </w:r>
            <w:del w:id="144" w:author="Tom Ratz" w:date="2025-10-10T12:01:00Z">
              <w:r w:rsidRPr="00F957DA" w:rsidDel="00CC723E">
                <w:rPr>
                  <w:rFonts w:ascii="Times New Roman" w:hAnsi="Times New Roman" w:cs="Times New Roman"/>
                  <w:sz w:val="24"/>
                </w:rPr>
                <w:delText>5</w:delText>
              </w:r>
              <w:r w:rsidR="00905B56" w:rsidDel="00CC723E">
                <w:rPr>
                  <w:rFonts w:ascii="Times New Roman" w:hAnsi="Times New Roman" w:cs="Times New Roman"/>
                  <w:sz w:val="24"/>
                </w:rPr>
                <w:delText>5</w:delText>
              </w:r>
            </w:del>
            <w:ins w:id="145" w:author="Tom Ratz" w:date="2025-10-10T12:01:00Z">
              <w:r w:rsidR="00CC723E">
                <w:rPr>
                  <w:rFonts w:ascii="Times New Roman" w:hAnsi="Times New Roman" w:cs="Times New Roman"/>
                  <w:sz w:val="24"/>
                </w:rPr>
                <w:t>499</w:t>
              </w:r>
            </w:ins>
            <w:del w:id="146" w:author="Tom Ratz" w:date="2025-10-10T11:56:00Z">
              <w:r w:rsidR="00905B56" w:rsidDel="00F37576">
                <w:rPr>
                  <w:rFonts w:ascii="Times New Roman" w:hAnsi="Times New Roman" w:cs="Times New Roman"/>
                  <w:sz w:val="24"/>
                </w:rPr>
                <w:delText>4</w:delText>
              </w:r>
            </w:del>
            <w:r w:rsidRPr="00F957DA">
              <w:rPr>
                <w:rFonts w:ascii="Times New Roman" w:hAnsi="Times New Roman" w:cs="Times New Roman"/>
                <w:sz w:val="24"/>
              </w:rPr>
              <w:t>–2.</w:t>
            </w:r>
            <w:del w:id="147" w:author="Tom Ratz" w:date="2025-10-10T11:56:00Z">
              <w:r w:rsidR="00905B56" w:rsidDel="00F37576">
                <w:rPr>
                  <w:rFonts w:ascii="Times New Roman" w:hAnsi="Times New Roman" w:cs="Times New Roman"/>
                  <w:sz w:val="24"/>
                </w:rPr>
                <w:delText>7</w:delText>
              </w:r>
            </w:del>
            <w:ins w:id="148" w:author="Tom Ratz" w:date="2025-10-10T12:01:00Z">
              <w:r w:rsidR="00CC723E">
                <w:rPr>
                  <w:rFonts w:ascii="Times New Roman" w:hAnsi="Times New Roman" w:cs="Times New Roman"/>
                  <w:sz w:val="24"/>
                </w:rPr>
                <w:t>44</w:t>
              </w:r>
            </w:ins>
            <w:del w:id="149" w:author="Tom Ratz" w:date="2025-10-10T12:01:00Z">
              <w:r w:rsidRPr="00F957DA" w:rsidDel="00CC723E">
                <w:rPr>
                  <w:rFonts w:ascii="Times New Roman" w:hAnsi="Times New Roman" w:cs="Times New Roman"/>
                  <w:sz w:val="24"/>
                </w:rPr>
                <w:delText>6</w:delText>
              </w:r>
            </w:del>
            <w:r w:rsidRPr="00F957DA">
              <w:rPr>
                <w:rFonts w:ascii="Times New Roman" w:hAnsi="Times New Roman" w:cs="Times New Roman"/>
                <w:sz w:val="24"/>
              </w:rPr>
              <w:t>)</w:t>
            </w:r>
            <w:r w:rsidR="007C7A5D" w:rsidRPr="00F957DA">
              <w:rPr>
                <w:rFonts w:ascii="Times New Roman" w:hAnsi="Times New Roman" w:cs="Times New Roman"/>
                <w:sz w:val="20"/>
              </w:rPr>
              <w:t xml:space="preserve"> </w:t>
            </w:r>
          </w:p>
        </w:tc>
        <w:tc>
          <w:tcPr>
            <w:tcW w:w="0" w:type="auto"/>
            <w:tcBorders>
              <w:top w:val="single" w:sz="4" w:space="0" w:color="auto"/>
            </w:tcBorders>
          </w:tcPr>
          <w:p w14:paraId="7DCA41AF" w14:textId="26F770E9" w:rsidR="007C7A5D" w:rsidRPr="00F957DA" w:rsidRDefault="00BB4A2F" w:rsidP="003510B3">
            <w:pPr>
              <w:pStyle w:val="PlainText"/>
              <w:rPr>
                <w:rFonts w:ascii="Times New Roman" w:hAnsi="Times New Roman" w:cs="Times New Roman"/>
                <w:sz w:val="24"/>
              </w:rPr>
            </w:pPr>
            <w:r w:rsidRPr="00F957DA">
              <w:rPr>
                <w:rFonts w:ascii="Times New Roman" w:hAnsi="Times New Roman" w:cs="Times New Roman"/>
                <w:sz w:val="24"/>
              </w:rPr>
              <w:t>1.</w:t>
            </w:r>
            <w:ins w:id="150" w:author="Tom Ratz" w:date="2025-10-10T12:25:00Z">
              <w:r w:rsidR="00617C75">
                <w:rPr>
                  <w:rFonts w:ascii="Times New Roman" w:hAnsi="Times New Roman" w:cs="Times New Roman"/>
                  <w:sz w:val="24"/>
                </w:rPr>
                <w:t>27</w:t>
              </w:r>
            </w:ins>
            <w:del w:id="151" w:author="Tom Ratz" w:date="2025-10-10T12:25:00Z">
              <w:r w:rsidR="006C7B35" w:rsidRPr="00F957DA" w:rsidDel="00617C75">
                <w:rPr>
                  <w:rFonts w:ascii="Times New Roman" w:hAnsi="Times New Roman" w:cs="Times New Roman"/>
                  <w:sz w:val="24"/>
                </w:rPr>
                <w:delText>3</w:delText>
              </w:r>
              <w:r w:rsidR="00905B56" w:rsidDel="00617C75">
                <w:rPr>
                  <w:rFonts w:ascii="Times New Roman" w:hAnsi="Times New Roman" w:cs="Times New Roman"/>
                  <w:sz w:val="24"/>
                </w:rPr>
                <w:delText>6</w:delText>
              </w:r>
            </w:del>
            <w:r w:rsidRPr="00F957DA">
              <w:rPr>
                <w:rFonts w:ascii="Times New Roman" w:hAnsi="Times New Roman" w:cs="Times New Roman"/>
                <w:sz w:val="24"/>
              </w:rPr>
              <w:t xml:space="preserve"> (</w:t>
            </w:r>
            <w:r w:rsidR="003A18B3" w:rsidRPr="00F957DA">
              <w:rPr>
                <w:rFonts w:ascii="Times New Roman" w:hAnsi="Times New Roman" w:cs="Times New Roman"/>
                <w:sz w:val="24"/>
              </w:rPr>
              <w:t>0.</w:t>
            </w:r>
            <w:ins w:id="152" w:author="Tom Ratz" w:date="2025-10-10T12:25:00Z">
              <w:r w:rsidR="00617C75">
                <w:rPr>
                  <w:rFonts w:ascii="Times New Roman" w:hAnsi="Times New Roman" w:cs="Times New Roman"/>
                  <w:sz w:val="24"/>
                </w:rPr>
                <w:t>489</w:t>
              </w:r>
            </w:ins>
            <w:del w:id="153" w:author="Tom Ratz" w:date="2025-10-10T12:25:00Z">
              <w:r w:rsidR="006C7B35" w:rsidRPr="00F957DA" w:rsidDel="00617C75">
                <w:rPr>
                  <w:rFonts w:ascii="Times New Roman" w:hAnsi="Times New Roman" w:cs="Times New Roman"/>
                  <w:sz w:val="24"/>
                </w:rPr>
                <w:delText>54</w:delText>
              </w:r>
              <w:r w:rsidR="00905B56" w:rsidDel="00617C75">
                <w:rPr>
                  <w:rFonts w:ascii="Times New Roman" w:hAnsi="Times New Roman" w:cs="Times New Roman"/>
                  <w:sz w:val="24"/>
                </w:rPr>
                <w:delText>5</w:delText>
              </w:r>
            </w:del>
            <w:r w:rsidR="003A18B3" w:rsidRPr="00F957DA">
              <w:rPr>
                <w:rFonts w:ascii="Times New Roman" w:hAnsi="Times New Roman" w:cs="Times New Roman"/>
                <w:sz w:val="24"/>
              </w:rPr>
              <w:t>–2.</w:t>
            </w:r>
            <w:ins w:id="154" w:author="Tom Ratz" w:date="2025-10-10T12:25:00Z">
              <w:r w:rsidR="00617C75">
                <w:rPr>
                  <w:rFonts w:ascii="Times New Roman" w:hAnsi="Times New Roman" w:cs="Times New Roman"/>
                  <w:sz w:val="24"/>
                </w:rPr>
                <w:t>63</w:t>
              </w:r>
            </w:ins>
            <w:del w:id="155" w:author="Tom Ratz" w:date="2025-10-10T12:25:00Z">
              <w:r w:rsidR="006C7B35" w:rsidRPr="00F957DA" w:rsidDel="00617C75">
                <w:rPr>
                  <w:rFonts w:ascii="Times New Roman" w:hAnsi="Times New Roman" w:cs="Times New Roman"/>
                  <w:sz w:val="24"/>
                </w:rPr>
                <w:delText>8</w:delText>
              </w:r>
              <w:r w:rsidR="00905B56" w:rsidDel="00617C75">
                <w:rPr>
                  <w:rFonts w:ascii="Times New Roman" w:hAnsi="Times New Roman" w:cs="Times New Roman"/>
                  <w:sz w:val="24"/>
                </w:rPr>
                <w:delText>5</w:delText>
              </w:r>
            </w:del>
            <w:r w:rsidR="003A18B3" w:rsidRPr="00F957DA">
              <w:rPr>
                <w:rFonts w:ascii="Times New Roman" w:hAnsi="Times New Roman" w:cs="Times New Roman"/>
                <w:sz w:val="24"/>
              </w:rPr>
              <w:t>)</w:t>
            </w:r>
          </w:p>
        </w:tc>
      </w:tr>
      <w:tr w:rsidR="007C7A5D" w:rsidRPr="00F957DA" w14:paraId="033E30DA" w14:textId="5346E0AB" w:rsidTr="00D73AC8">
        <w:trPr>
          <w:trHeight w:val="397"/>
        </w:trPr>
        <w:tc>
          <w:tcPr>
            <w:tcW w:w="0" w:type="auto"/>
          </w:tcPr>
          <w:p w14:paraId="5D4F15B9" w14:textId="681FFEBF"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rPr>
              <w:t>Opponent ID</w:t>
            </w:r>
          </w:p>
        </w:tc>
        <w:tc>
          <w:tcPr>
            <w:tcW w:w="0" w:type="auto"/>
          </w:tcPr>
          <w:p w14:paraId="4F44E162" w14:textId="77777777" w:rsidR="007C7A5D" w:rsidRPr="00F957DA" w:rsidRDefault="007C7A5D" w:rsidP="003510B3">
            <w:pPr>
              <w:pStyle w:val="PlainText"/>
              <w:rPr>
                <w:rFonts w:ascii="Times New Roman" w:hAnsi="Times New Roman" w:cs="Times New Roman"/>
                <w:sz w:val="24"/>
                <w:szCs w:val="22"/>
              </w:rPr>
            </w:pPr>
          </w:p>
        </w:tc>
        <w:tc>
          <w:tcPr>
            <w:tcW w:w="0" w:type="auto"/>
          </w:tcPr>
          <w:p w14:paraId="7EFC8A23" w14:textId="6D847193" w:rsidR="007C7A5D" w:rsidRPr="008C6E9C" w:rsidRDefault="007C7A5D" w:rsidP="003510B3">
            <w:pPr>
              <w:pStyle w:val="PlainText"/>
              <w:rPr>
                <w:rFonts w:ascii="Times New Roman" w:hAnsi="Times New Roman" w:cs="Times New Roman"/>
                <w:i/>
                <w:sz w:val="24"/>
              </w:rPr>
            </w:pPr>
            <w:proofErr w:type="spellStart"/>
            <w:r w:rsidRPr="008C6E9C">
              <w:rPr>
                <w:rFonts w:ascii="Times New Roman" w:hAnsi="Times New Roman" w:cs="Times New Roman"/>
                <w:i/>
                <w:sz w:val="24"/>
              </w:rPr>
              <w:t>V</w:t>
            </w:r>
            <w:r w:rsidR="00275C5A" w:rsidRPr="008C6E9C">
              <w:rPr>
                <w:rFonts w:ascii="Times New Roman" w:hAnsi="Times New Roman" w:cs="Times New Roman"/>
                <w:i/>
                <w:sz w:val="24"/>
                <w:vertAlign w:val="subscript"/>
              </w:rPr>
              <w:t>O</w:t>
            </w:r>
            <w:r w:rsidRPr="008C6E9C">
              <w:rPr>
                <w:rFonts w:ascii="Times New Roman" w:hAnsi="Times New Roman" w:cs="Times New Roman"/>
                <w:i/>
                <w:sz w:val="24"/>
                <w:vertAlign w:val="subscript"/>
              </w:rPr>
              <w:t>pponent</w:t>
            </w:r>
            <w:proofErr w:type="spellEnd"/>
          </w:p>
        </w:tc>
        <w:tc>
          <w:tcPr>
            <w:tcW w:w="0" w:type="auto"/>
          </w:tcPr>
          <w:p w14:paraId="208757C0" w14:textId="1667220C"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rPr>
              <w:t>0.</w:t>
            </w:r>
            <w:ins w:id="156" w:author="Tom Ratz" w:date="2025-10-10T12:01:00Z">
              <w:r w:rsidR="00CC723E">
                <w:rPr>
                  <w:rFonts w:ascii="Times New Roman" w:hAnsi="Times New Roman" w:cs="Times New Roman"/>
                  <w:sz w:val="24"/>
                </w:rPr>
                <w:t>473</w:t>
              </w:r>
            </w:ins>
            <w:del w:id="157" w:author="Tom Ratz" w:date="2025-10-10T12:01:00Z">
              <w:r w:rsidR="003A18B3" w:rsidRPr="00F957DA" w:rsidDel="00CC723E">
                <w:rPr>
                  <w:rFonts w:ascii="Times New Roman" w:hAnsi="Times New Roman" w:cs="Times New Roman"/>
                  <w:sz w:val="24"/>
                </w:rPr>
                <w:delText>6</w:delText>
              </w:r>
              <w:r w:rsidR="00905B56" w:rsidDel="00CC723E">
                <w:rPr>
                  <w:rFonts w:ascii="Times New Roman" w:hAnsi="Times New Roman" w:cs="Times New Roman"/>
                  <w:sz w:val="24"/>
                </w:rPr>
                <w:delText>2</w:delText>
              </w:r>
            </w:del>
            <w:del w:id="158" w:author="Tom Ratz" w:date="2025-10-10T11:56:00Z">
              <w:r w:rsidR="003A18B3" w:rsidRPr="00F957DA" w:rsidDel="00F37576">
                <w:rPr>
                  <w:rFonts w:ascii="Times New Roman" w:hAnsi="Times New Roman" w:cs="Times New Roman"/>
                  <w:sz w:val="24"/>
                </w:rPr>
                <w:delText>1</w:delText>
              </w:r>
            </w:del>
            <w:r w:rsidR="003A18B3" w:rsidRPr="00F957DA">
              <w:rPr>
                <w:rFonts w:ascii="Times New Roman" w:hAnsi="Times New Roman" w:cs="Times New Roman"/>
                <w:sz w:val="24"/>
              </w:rPr>
              <w:t xml:space="preserve"> (0.1</w:t>
            </w:r>
            <w:ins w:id="159" w:author="Tom Ratz" w:date="2025-10-10T12:01:00Z">
              <w:r w:rsidR="00CC723E">
                <w:rPr>
                  <w:rFonts w:ascii="Times New Roman" w:hAnsi="Times New Roman" w:cs="Times New Roman"/>
                  <w:sz w:val="24"/>
                </w:rPr>
                <w:t>13</w:t>
              </w:r>
            </w:ins>
            <w:del w:id="160" w:author="Tom Ratz" w:date="2025-10-10T12:01:00Z">
              <w:r w:rsidR="003A18B3" w:rsidRPr="00F957DA" w:rsidDel="00CC723E">
                <w:rPr>
                  <w:rFonts w:ascii="Times New Roman" w:hAnsi="Times New Roman" w:cs="Times New Roman"/>
                  <w:sz w:val="24"/>
                </w:rPr>
                <w:delText>8</w:delText>
              </w:r>
            </w:del>
            <w:del w:id="161" w:author="Tom Ratz" w:date="2025-10-10T11:56:00Z">
              <w:r w:rsidR="00905B56" w:rsidDel="00F37576">
                <w:rPr>
                  <w:rFonts w:ascii="Times New Roman" w:hAnsi="Times New Roman" w:cs="Times New Roman"/>
                  <w:sz w:val="24"/>
                </w:rPr>
                <w:delText>4</w:delText>
              </w:r>
            </w:del>
            <w:r w:rsidR="003A18B3" w:rsidRPr="00F957DA">
              <w:rPr>
                <w:rFonts w:ascii="Times New Roman" w:hAnsi="Times New Roman" w:cs="Times New Roman"/>
                <w:sz w:val="24"/>
              </w:rPr>
              <w:t>–1.</w:t>
            </w:r>
            <w:ins w:id="162" w:author="Tom Ratz" w:date="2025-10-10T12:01:00Z">
              <w:r w:rsidR="00CC723E">
                <w:rPr>
                  <w:rFonts w:ascii="Times New Roman" w:hAnsi="Times New Roman" w:cs="Times New Roman"/>
                  <w:sz w:val="24"/>
                </w:rPr>
                <w:t>19</w:t>
              </w:r>
            </w:ins>
            <w:del w:id="163" w:author="Tom Ratz" w:date="2025-10-10T12:01:00Z">
              <w:r w:rsidR="003A18B3" w:rsidRPr="00F957DA" w:rsidDel="00CC723E">
                <w:rPr>
                  <w:rFonts w:ascii="Times New Roman" w:hAnsi="Times New Roman" w:cs="Times New Roman"/>
                  <w:sz w:val="24"/>
                </w:rPr>
                <w:delText>48</w:delText>
              </w:r>
            </w:del>
            <w:r w:rsidR="003A18B3" w:rsidRPr="00F957DA">
              <w:rPr>
                <w:rFonts w:ascii="Times New Roman" w:hAnsi="Times New Roman" w:cs="Times New Roman"/>
                <w:sz w:val="24"/>
              </w:rPr>
              <w:t>)</w:t>
            </w:r>
          </w:p>
        </w:tc>
        <w:tc>
          <w:tcPr>
            <w:tcW w:w="0" w:type="auto"/>
          </w:tcPr>
          <w:p w14:paraId="6125D0F8" w14:textId="4F6E2F92" w:rsidR="007C7A5D" w:rsidRPr="00F957DA" w:rsidRDefault="003A18B3" w:rsidP="003510B3">
            <w:pPr>
              <w:pStyle w:val="PlainText"/>
              <w:rPr>
                <w:rFonts w:ascii="Times New Roman" w:hAnsi="Times New Roman" w:cs="Times New Roman"/>
                <w:sz w:val="24"/>
              </w:rPr>
            </w:pPr>
            <w:r w:rsidRPr="00F957DA">
              <w:rPr>
                <w:rFonts w:ascii="Times New Roman" w:hAnsi="Times New Roman" w:cs="Times New Roman"/>
                <w:sz w:val="24"/>
              </w:rPr>
              <w:t>0.</w:t>
            </w:r>
            <w:r w:rsidR="006C7B35" w:rsidRPr="00F957DA">
              <w:rPr>
                <w:rFonts w:ascii="Times New Roman" w:hAnsi="Times New Roman" w:cs="Times New Roman"/>
                <w:sz w:val="24"/>
              </w:rPr>
              <w:t>9</w:t>
            </w:r>
            <w:ins w:id="164" w:author="Tom Ratz" w:date="2025-10-10T12:25:00Z">
              <w:r w:rsidR="00617C75">
                <w:rPr>
                  <w:rFonts w:ascii="Times New Roman" w:hAnsi="Times New Roman" w:cs="Times New Roman"/>
                  <w:sz w:val="24"/>
                </w:rPr>
                <w:t>84</w:t>
              </w:r>
            </w:ins>
            <w:del w:id="165" w:author="Tom Ratz" w:date="2025-10-10T12:25:00Z">
              <w:r w:rsidR="00905B56" w:rsidDel="00617C75">
                <w:rPr>
                  <w:rFonts w:ascii="Times New Roman" w:hAnsi="Times New Roman" w:cs="Times New Roman"/>
                  <w:sz w:val="24"/>
                </w:rPr>
                <w:delText>73</w:delText>
              </w:r>
            </w:del>
            <w:r w:rsidRPr="00F957DA">
              <w:rPr>
                <w:rFonts w:ascii="Times New Roman" w:hAnsi="Times New Roman" w:cs="Times New Roman"/>
                <w:sz w:val="24"/>
              </w:rPr>
              <w:t xml:space="preserve"> (0.</w:t>
            </w:r>
            <w:r w:rsidR="006C7B35" w:rsidRPr="00F957DA">
              <w:rPr>
                <w:rFonts w:ascii="Times New Roman" w:hAnsi="Times New Roman" w:cs="Times New Roman"/>
                <w:sz w:val="24"/>
              </w:rPr>
              <w:t>32</w:t>
            </w:r>
            <w:r w:rsidR="00905B56">
              <w:rPr>
                <w:rFonts w:ascii="Times New Roman" w:hAnsi="Times New Roman" w:cs="Times New Roman"/>
                <w:sz w:val="24"/>
              </w:rPr>
              <w:t>9</w:t>
            </w:r>
            <w:r w:rsidRPr="00F957DA">
              <w:rPr>
                <w:rFonts w:ascii="Times New Roman" w:hAnsi="Times New Roman" w:cs="Times New Roman"/>
                <w:sz w:val="24"/>
              </w:rPr>
              <w:t>–</w:t>
            </w:r>
            <w:r w:rsidR="006C7B35" w:rsidRPr="00F957DA">
              <w:rPr>
                <w:rFonts w:ascii="Times New Roman" w:hAnsi="Times New Roman" w:cs="Times New Roman"/>
                <w:sz w:val="24"/>
              </w:rPr>
              <w:t>2.</w:t>
            </w:r>
            <w:ins w:id="166" w:author="Tom Ratz" w:date="2025-10-10T12:25:00Z">
              <w:r w:rsidR="00617C75">
                <w:rPr>
                  <w:rFonts w:ascii="Times New Roman" w:hAnsi="Times New Roman" w:cs="Times New Roman"/>
                  <w:sz w:val="24"/>
                </w:rPr>
                <w:t>21</w:t>
              </w:r>
            </w:ins>
            <w:del w:id="167" w:author="Tom Ratz" w:date="2025-10-10T12:25:00Z">
              <w:r w:rsidR="006C7B35" w:rsidRPr="00F957DA" w:rsidDel="00617C75">
                <w:rPr>
                  <w:rFonts w:ascii="Times New Roman" w:hAnsi="Times New Roman" w:cs="Times New Roman"/>
                  <w:sz w:val="24"/>
                </w:rPr>
                <w:delText>1</w:delText>
              </w:r>
              <w:r w:rsidR="00905B56" w:rsidDel="00617C75">
                <w:rPr>
                  <w:rFonts w:ascii="Times New Roman" w:hAnsi="Times New Roman" w:cs="Times New Roman"/>
                  <w:sz w:val="24"/>
                </w:rPr>
                <w:delText>6</w:delText>
              </w:r>
            </w:del>
            <w:r w:rsidRPr="00F957DA">
              <w:rPr>
                <w:rFonts w:ascii="Times New Roman" w:hAnsi="Times New Roman" w:cs="Times New Roman"/>
                <w:sz w:val="24"/>
              </w:rPr>
              <w:t>)</w:t>
            </w:r>
          </w:p>
        </w:tc>
      </w:tr>
      <w:tr w:rsidR="007C7A5D" w:rsidRPr="00F957DA" w14:paraId="275D1814" w14:textId="02CE9390" w:rsidTr="00D73AC8">
        <w:trPr>
          <w:trHeight w:val="397"/>
        </w:trPr>
        <w:tc>
          <w:tcPr>
            <w:tcW w:w="0" w:type="auto"/>
          </w:tcPr>
          <w:p w14:paraId="03E4D558" w14:textId="319BD204"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rPr>
              <w:t>Date</w:t>
            </w:r>
          </w:p>
        </w:tc>
        <w:tc>
          <w:tcPr>
            <w:tcW w:w="0" w:type="auto"/>
          </w:tcPr>
          <w:p w14:paraId="35DEB52F" w14:textId="77777777" w:rsidR="007C7A5D" w:rsidRPr="00F957DA" w:rsidRDefault="007C7A5D" w:rsidP="003510B3">
            <w:pPr>
              <w:pStyle w:val="PlainText"/>
              <w:rPr>
                <w:rFonts w:ascii="Times New Roman" w:hAnsi="Times New Roman" w:cs="Times New Roman"/>
                <w:sz w:val="24"/>
                <w:szCs w:val="22"/>
              </w:rPr>
            </w:pPr>
          </w:p>
        </w:tc>
        <w:tc>
          <w:tcPr>
            <w:tcW w:w="0" w:type="auto"/>
          </w:tcPr>
          <w:p w14:paraId="427C85B3" w14:textId="20C2A43D" w:rsidR="007C7A5D" w:rsidRPr="008C6E9C" w:rsidRDefault="00B848F2" w:rsidP="003510B3">
            <w:pPr>
              <w:pStyle w:val="PlainText"/>
              <w:rPr>
                <w:rFonts w:ascii="Times New Roman" w:hAnsi="Times New Roman" w:cs="Times New Roman"/>
                <w:i/>
                <w:sz w:val="24"/>
              </w:rPr>
            </w:pPr>
            <w:proofErr w:type="spellStart"/>
            <w:r w:rsidRPr="008C6E9C">
              <w:rPr>
                <w:rFonts w:ascii="Times New Roman" w:hAnsi="Times New Roman" w:cs="Times New Roman"/>
                <w:i/>
                <w:sz w:val="24"/>
              </w:rPr>
              <w:t>V</w:t>
            </w:r>
            <w:r w:rsidRPr="008C6E9C">
              <w:rPr>
                <w:rFonts w:ascii="Times New Roman" w:hAnsi="Times New Roman" w:cs="Times New Roman"/>
                <w:i/>
                <w:sz w:val="24"/>
                <w:vertAlign w:val="subscript"/>
              </w:rPr>
              <w:t>Date</w:t>
            </w:r>
            <w:proofErr w:type="spellEnd"/>
          </w:p>
        </w:tc>
        <w:tc>
          <w:tcPr>
            <w:tcW w:w="0" w:type="auto"/>
          </w:tcPr>
          <w:p w14:paraId="3BD9A35E" w14:textId="19F16E91" w:rsidR="007C7A5D" w:rsidRPr="00F957DA" w:rsidRDefault="00CC723E" w:rsidP="003510B3">
            <w:pPr>
              <w:pStyle w:val="PlainText"/>
              <w:rPr>
                <w:rFonts w:ascii="Times New Roman" w:hAnsi="Times New Roman" w:cs="Times New Roman"/>
                <w:sz w:val="24"/>
                <w:szCs w:val="22"/>
              </w:rPr>
            </w:pPr>
            <w:ins w:id="168" w:author="Tom Ratz" w:date="2025-10-10T12:01:00Z">
              <w:r>
                <w:rPr>
                  <w:rFonts w:ascii="Times New Roman" w:hAnsi="Times New Roman" w:cs="Times New Roman"/>
                  <w:sz w:val="24"/>
                </w:rPr>
                <w:t>1</w:t>
              </w:r>
            </w:ins>
            <w:del w:id="169" w:author="Tom Ratz" w:date="2025-10-10T12:01:00Z">
              <w:r w:rsidR="003A18B3" w:rsidRPr="00F957DA" w:rsidDel="00CC723E">
                <w:rPr>
                  <w:rFonts w:ascii="Times New Roman" w:hAnsi="Times New Roman" w:cs="Times New Roman"/>
                  <w:sz w:val="24"/>
                </w:rPr>
                <w:delText>0</w:delText>
              </w:r>
            </w:del>
            <w:r w:rsidR="003A18B3" w:rsidRPr="00F957DA">
              <w:rPr>
                <w:rFonts w:ascii="Times New Roman" w:hAnsi="Times New Roman" w:cs="Times New Roman"/>
                <w:sz w:val="24"/>
              </w:rPr>
              <w:t>.</w:t>
            </w:r>
            <w:ins w:id="170" w:author="Tom Ratz" w:date="2025-10-10T12:01:00Z">
              <w:r>
                <w:rPr>
                  <w:rFonts w:ascii="Times New Roman" w:hAnsi="Times New Roman" w:cs="Times New Roman"/>
                  <w:sz w:val="24"/>
                </w:rPr>
                <w:t>23</w:t>
              </w:r>
            </w:ins>
            <w:del w:id="171" w:author="Tom Ratz" w:date="2025-10-10T12:01:00Z">
              <w:r w:rsidR="003A18B3" w:rsidRPr="00F957DA" w:rsidDel="00CC723E">
                <w:rPr>
                  <w:rFonts w:ascii="Times New Roman" w:hAnsi="Times New Roman" w:cs="Times New Roman"/>
                  <w:sz w:val="24"/>
                </w:rPr>
                <w:delText>8</w:delText>
              </w:r>
              <w:r w:rsidR="00905B56" w:rsidDel="00CC723E">
                <w:rPr>
                  <w:rFonts w:ascii="Times New Roman" w:hAnsi="Times New Roman" w:cs="Times New Roman"/>
                  <w:sz w:val="24"/>
                </w:rPr>
                <w:delText>7</w:delText>
              </w:r>
            </w:del>
            <w:del w:id="172" w:author="Tom Ratz" w:date="2025-10-10T11:56:00Z">
              <w:r w:rsidR="00905B56" w:rsidDel="00F37576">
                <w:rPr>
                  <w:rFonts w:ascii="Times New Roman" w:hAnsi="Times New Roman" w:cs="Times New Roman"/>
                  <w:sz w:val="24"/>
                </w:rPr>
                <w:delText>7</w:delText>
              </w:r>
            </w:del>
            <w:r w:rsidR="003A18B3" w:rsidRPr="00F957DA">
              <w:rPr>
                <w:rFonts w:ascii="Times New Roman" w:hAnsi="Times New Roman" w:cs="Times New Roman"/>
                <w:sz w:val="24"/>
              </w:rPr>
              <w:t xml:space="preserve"> (0.00</w:t>
            </w:r>
            <w:del w:id="173" w:author="Tom Ratz" w:date="2025-10-10T12:02:00Z">
              <w:r w:rsidR="003A18B3" w:rsidRPr="00F957DA" w:rsidDel="00CC723E">
                <w:rPr>
                  <w:rFonts w:ascii="Times New Roman" w:hAnsi="Times New Roman" w:cs="Times New Roman"/>
                  <w:sz w:val="24"/>
                </w:rPr>
                <w:delText>0</w:delText>
              </w:r>
            </w:del>
            <w:ins w:id="174" w:author="Tom Ratz" w:date="2025-10-10T12:02:00Z">
              <w:r>
                <w:rPr>
                  <w:rFonts w:ascii="Times New Roman" w:hAnsi="Times New Roman" w:cs="Times New Roman"/>
                  <w:sz w:val="24"/>
                </w:rPr>
                <w:t>4</w:t>
              </w:r>
            </w:ins>
            <w:del w:id="175" w:author="Tom Ratz" w:date="2025-10-10T12:02:00Z">
              <w:r w:rsidR="003A18B3" w:rsidRPr="00F957DA" w:rsidDel="00CC723E">
                <w:rPr>
                  <w:rFonts w:ascii="Times New Roman" w:hAnsi="Times New Roman" w:cs="Times New Roman"/>
                  <w:sz w:val="24"/>
                </w:rPr>
                <w:delText>3</w:delText>
              </w:r>
            </w:del>
            <w:r w:rsidR="003A18B3" w:rsidRPr="00F957DA">
              <w:rPr>
                <w:rFonts w:ascii="Times New Roman" w:hAnsi="Times New Roman" w:cs="Times New Roman"/>
                <w:sz w:val="24"/>
              </w:rPr>
              <w:t>–</w:t>
            </w:r>
            <w:ins w:id="176" w:author="Tom Ratz" w:date="2025-10-10T11:56:00Z">
              <w:r w:rsidR="00F37576">
                <w:rPr>
                  <w:rFonts w:ascii="Times New Roman" w:hAnsi="Times New Roman" w:cs="Times New Roman"/>
                  <w:sz w:val="24"/>
                </w:rPr>
                <w:t>5</w:t>
              </w:r>
            </w:ins>
            <w:del w:id="177" w:author="Tom Ratz" w:date="2025-10-10T11:56:00Z">
              <w:r w:rsidR="003A18B3" w:rsidRPr="00F957DA" w:rsidDel="00F37576">
                <w:rPr>
                  <w:rFonts w:ascii="Times New Roman" w:hAnsi="Times New Roman" w:cs="Times New Roman"/>
                  <w:sz w:val="24"/>
                </w:rPr>
                <w:delText>4</w:delText>
              </w:r>
            </w:del>
            <w:r w:rsidR="003A18B3" w:rsidRPr="00F957DA">
              <w:rPr>
                <w:rFonts w:ascii="Times New Roman" w:hAnsi="Times New Roman" w:cs="Times New Roman"/>
                <w:sz w:val="24"/>
              </w:rPr>
              <w:t>.</w:t>
            </w:r>
            <w:ins w:id="178" w:author="Tom Ratz" w:date="2025-10-10T11:56:00Z">
              <w:r w:rsidR="00F37576">
                <w:rPr>
                  <w:rFonts w:ascii="Times New Roman" w:hAnsi="Times New Roman" w:cs="Times New Roman"/>
                  <w:sz w:val="24"/>
                </w:rPr>
                <w:t>0</w:t>
              </w:r>
            </w:ins>
            <w:ins w:id="179" w:author="Tom Ratz" w:date="2025-10-10T12:02:00Z">
              <w:r>
                <w:rPr>
                  <w:rFonts w:ascii="Times New Roman" w:hAnsi="Times New Roman" w:cs="Times New Roman"/>
                  <w:sz w:val="24"/>
                </w:rPr>
                <w:t>37</w:t>
              </w:r>
            </w:ins>
            <w:del w:id="180" w:author="Tom Ratz" w:date="2025-10-10T11:56:00Z">
              <w:r w:rsidR="00905B56" w:rsidDel="00F37576">
                <w:rPr>
                  <w:rFonts w:ascii="Times New Roman" w:hAnsi="Times New Roman" w:cs="Times New Roman"/>
                  <w:sz w:val="24"/>
                </w:rPr>
                <w:delText>7</w:delText>
              </w:r>
            </w:del>
            <w:del w:id="181" w:author="Tom Ratz" w:date="2025-10-10T12:02:00Z">
              <w:r w:rsidR="00905B56" w:rsidDel="00CC723E">
                <w:rPr>
                  <w:rFonts w:ascii="Times New Roman" w:hAnsi="Times New Roman" w:cs="Times New Roman"/>
                  <w:sz w:val="24"/>
                </w:rPr>
                <w:delText>2</w:delText>
              </w:r>
            </w:del>
            <w:r w:rsidR="003A18B3" w:rsidRPr="00F957DA">
              <w:rPr>
                <w:rFonts w:ascii="Times New Roman" w:hAnsi="Times New Roman" w:cs="Times New Roman"/>
                <w:sz w:val="24"/>
              </w:rPr>
              <w:t>)</w:t>
            </w:r>
          </w:p>
        </w:tc>
        <w:tc>
          <w:tcPr>
            <w:tcW w:w="0" w:type="auto"/>
          </w:tcPr>
          <w:p w14:paraId="49FFAA24" w14:textId="1A8F7889" w:rsidR="007C7A5D" w:rsidRPr="00F957DA" w:rsidRDefault="00617C75" w:rsidP="003510B3">
            <w:pPr>
              <w:pStyle w:val="PlainText"/>
              <w:rPr>
                <w:rFonts w:ascii="Times New Roman" w:hAnsi="Times New Roman" w:cs="Times New Roman"/>
                <w:sz w:val="24"/>
              </w:rPr>
            </w:pPr>
            <w:ins w:id="182" w:author="Tom Ratz" w:date="2025-10-10T12:25:00Z">
              <w:r>
                <w:rPr>
                  <w:rFonts w:ascii="Times New Roman" w:hAnsi="Times New Roman" w:cs="Times New Roman"/>
                  <w:sz w:val="24"/>
                </w:rPr>
                <w:t>0</w:t>
              </w:r>
            </w:ins>
            <w:del w:id="183" w:author="Tom Ratz" w:date="2025-10-10T12:25:00Z">
              <w:r w:rsidR="006C7B35" w:rsidRPr="00F957DA" w:rsidDel="00617C75">
                <w:rPr>
                  <w:rFonts w:ascii="Times New Roman" w:hAnsi="Times New Roman" w:cs="Times New Roman"/>
                  <w:sz w:val="24"/>
                </w:rPr>
                <w:delText>1</w:delText>
              </w:r>
            </w:del>
            <w:r w:rsidR="00BC5028" w:rsidRPr="00F957DA">
              <w:rPr>
                <w:rFonts w:ascii="Times New Roman" w:hAnsi="Times New Roman" w:cs="Times New Roman"/>
                <w:sz w:val="24"/>
              </w:rPr>
              <w:t>.</w:t>
            </w:r>
            <w:ins w:id="184" w:author="Tom Ratz" w:date="2025-10-10T12:26:00Z">
              <w:r>
                <w:rPr>
                  <w:rFonts w:ascii="Times New Roman" w:hAnsi="Times New Roman" w:cs="Times New Roman"/>
                  <w:sz w:val="24"/>
                </w:rPr>
                <w:t>830</w:t>
              </w:r>
            </w:ins>
            <w:del w:id="185" w:author="Tom Ratz" w:date="2025-10-10T12:25:00Z">
              <w:r w:rsidR="00905B56" w:rsidDel="00617C75">
                <w:rPr>
                  <w:rFonts w:ascii="Times New Roman" w:hAnsi="Times New Roman" w:cs="Times New Roman"/>
                  <w:sz w:val="24"/>
                </w:rPr>
                <w:delText>10</w:delText>
              </w:r>
            </w:del>
            <w:r w:rsidR="003A18B3" w:rsidRPr="00F957DA">
              <w:rPr>
                <w:rFonts w:ascii="Times New Roman" w:hAnsi="Times New Roman" w:cs="Times New Roman"/>
                <w:sz w:val="24"/>
              </w:rPr>
              <w:t xml:space="preserve"> (0.</w:t>
            </w:r>
            <w:ins w:id="186" w:author="Tom Ratz" w:date="2025-10-10T12:26:00Z">
              <w:r>
                <w:rPr>
                  <w:rFonts w:ascii="Times New Roman" w:hAnsi="Times New Roman" w:cs="Times New Roman"/>
                  <w:sz w:val="24"/>
                </w:rPr>
                <w:t>1</w:t>
              </w:r>
            </w:ins>
            <w:del w:id="187" w:author="Tom Ratz" w:date="2025-10-10T12:26:00Z">
              <w:r w:rsidR="006C7B35" w:rsidRPr="00F957DA" w:rsidDel="00617C75">
                <w:rPr>
                  <w:rFonts w:ascii="Times New Roman" w:hAnsi="Times New Roman" w:cs="Times New Roman"/>
                  <w:sz w:val="24"/>
                </w:rPr>
                <w:delText>2</w:delText>
              </w:r>
            </w:del>
            <w:r w:rsidR="006C7B35" w:rsidRPr="00F957DA">
              <w:rPr>
                <w:rFonts w:ascii="Times New Roman" w:hAnsi="Times New Roman" w:cs="Times New Roman"/>
                <w:sz w:val="24"/>
              </w:rPr>
              <w:t>0</w:t>
            </w:r>
            <w:ins w:id="188" w:author="Tom Ratz" w:date="2025-10-10T12:26:00Z">
              <w:r>
                <w:rPr>
                  <w:rFonts w:ascii="Times New Roman" w:hAnsi="Times New Roman" w:cs="Times New Roman"/>
                  <w:sz w:val="24"/>
                </w:rPr>
                <w:t>4</w:t>
              </w:r>
            </w:ins>
            <w:del w:id="189" w:author="Tom Ratz" w:date="2025-10-10T12:26:00Z">
              <w:r w:rsidR="00905B56" w:rsidDel="00617C75">
                <w:rPr>
                  <w:rFonts w:ascii="Times New Roman" w:hAnsi="Times New Roman" w:cs="Times New Roman"/>
                  <w:sz w:val="24"/>
                </w:rPr>
                <w:delText>8</w:delText>
              </w:r>
            </w:del>
            <w:r w:rsidR="003A18B3" w:rsidRPr="00F957DA">
              <w:rPr>
                <w:rFonts w:ascii="Times New Roman" w:hAnsi="Times New Roman" w:cs="Times New Roman"/>
                <w:sz w:val="24"/>
              </w:rPr>
              <w:t>–</w:t>
            </w:r>
            <w:ins w:id="190" w:author="Tom Ratz" w:date="2025-10-10T12:26:00Z">
              <w:r>
                <w:rPr>
                  <w:rFonts w:ascii="Times New Roman" w:hAnsi="Times New Roman" w:cs="Times New Roman"/>
                  <w:sz w:val="24"/>
                </w:rPr>
                <w:t>2</w:t>
              </w:r>
            </w:ins>
            <w:del w:id="191" w:author="Tom Ratz" w:date="2025-10-10T12:26:00Z">
              <w:r w:rsidR="003A18B3" w:rsidRPr="00F957DA" w:rsidDel="00617C75">
                <w:rPr>
                  <w:rFonts w:ascii="Times New Roman" w:hAnsi="Times New Roman" w:cs="Times New Roman"/>
                  <w:sz w:val="24"/>
                </w:rPr>
                <w:delText>3</w:delText>
              </w:r>
            </w:del>
            <w:r w:rsidR="003A18B3" w:rsidRPr="00F957DA">
              <w:rPr>
                <w:rFonts w:ascii="Times New Roman" w:hAnsi="Times New Roman" w:cs="Times New Roman"/>
                <w:sz w:val="24"/>
              </w:rPr>
              <w:t>.</w:t>
            </w:r>
            <w:ins w:id="192" w:author="Tom Ratz" w:date="2025-10-10T12:26:00Z">
              <w:r>
                <w:rPr>
                  <w:rFonts w:ascii="Times New Roman" w:hAnsi="Times New Roman" w:cs="Times New Roman"/>
                  <w:sz w:val="24"/>
                </w:rPr>
                <w:t>80</w:t>
              </w:r>
            </w:ins>
            <w:del w:id="193" w:author="Tom Ratz" w:date="2025-10-10T12:26:00Z">
              <w:r w:rsidR="00905B56" w:rsidDel="00617C75">
                <w:rPr>
                  <w:rFonts w:ascii="Times New Roman" w:hAnsi="Times New Roman" w:cs="Times New Roman"/>
                  <w:sz w:val="24"/>
                </w:rPr>
                <w:delText>55</w:delText>
              </w:r>
            </w:del>
            <w:r w:rsidR="003A18B3" w:rsidRPr="00F957DA">
              <w:rPr>
                <w:rFonts w:ascii="Times New Roman" w:hAnsi="Times New Roman" w:cs="Times New Roman"/>
                <w:sz w:val="24"/>
              </w:rPr>
              <w:t>)</w:t>
            </w:r>
          </w:p>
        </w:tc>
      </w:tr>
      <w:tr w:rsidR="007C7A5D" w:rsidRPr="00F957DA" w14:paraId="2CB2D6D9" w14:textId="702F1513" w:rsidTr="00D73AC8">
        <w:trPr>
          <w:trHeight w:val="397"/>
        </w:trPr>
        <w:tc>
          <w:tcPr>
            <w:tcW w:w="0" w:type="auto"/>
          </w:tcPr>
          <w:p w14:paraId="39718352" w14:textId="388A473C" w:rsidR="007C7A5D" w:rsidRPr="00F957DA" w:rsidRDefault="007C7A5D" w:rsidP="003510B3">
            <w:pPr>
              <w:pStyle w:val="PlainText"/>
              <w:rPr>
                <w:rFonts w:ascii="Times New Roman" w:hAnsi="Times New Roman" w:cs="Times New Roman"/>
                <w:sz w:val="24"/>
                <w:szCs w:val="22"/>
              </w:rPr>
            </w:pPr>
            <w:r w:rsidRPr="00F957DA">
              <w:rPr>
                <w:rFonts w:ascii="Times New Roman" w:hAnsi="Times New Roman" w:cs="Times New Roman"/>
                <w:sz w:val="24"/>
              </w:rPr>
              <w:t>Time</w:t>
            </w:r>
          </w:p>
        </w:tc>
        <w:tc>
          <w:tcPr>
            <w:tcW w:w="0" w:type="auto"/>
          </w:tcPr>
          <w:p w14:paraId="4FA94E31" w14:textId="77777777" w:rsidR="007C7A5D" w:rsidRPr="00F957DA" w:rsidRDefault="007C7A5D" w:rsidP="003510B3">
            <w:pPr>
              <w:pStyle w:val="PlainText"/>
              <w:rPr>
                <w:rFonts w:ascii="Times New Roman" w:hAnsi="Times New Roman" w:cs="Times New Roman"/>
                <w:sz w:val="24"/>
                <w:szCs w:val="22"/>
              </w:rPr>
            </w:pPr>
          </w:p>
        </w:tc>
        <w:tc>
          <w:tcPr>
            <w:tcW w:w="0" w:type="auto"/>
          </w:tcPr>
          <w:p w14:paraId="3BAD0172" w14:textId="6ABA7DF8" w:rsidR="007C7A5D" w:rsidRPr="008C6E9C" w:rsidRDefault="00B848F2" w:rsidP="003510B3">
            <w:pPr>
              <w:pStyle w:val="PlainText"/>
              <w:rPr>
                <w:rFonts w:ascii="Times New Roman" w:hAnsi="Times New Roman" w:cs="Times New Roman"/>
                <w:i/>
                <w:sz w:val="24"/>
              </w:rPr>
            </w:pPr>
            <w:proofErr w:type="spellStart"/>
            <w:r w:rsidRPr="008C6E9C">
              <w:rPr>
                <w:rFonts w:ascii="Times New Roman" w:hAnsi="Times New Roman" w:cs="Times New Roman"/>
                <w:i/>
                <w:sz w:val="24"/>
              </w:rPr>
              <w:t>V</w:t>
            </w:r>
            <w:r w:rsidRPr="008C6E9C">
              <w:rPr>
                <w:rFonts w:ascii="Times New Roman" w:hAnsi="Times New Roman" w:cs="Times New Roman"/>
                <w:i/>
                <w:sz w:val="24"/>
                <w:vertAlign w:val="subscript"/>
              </w:rPr>
              <w:t>Time</w:t>
            </w:r>
            <w:proofErr w:type="spellEnd"/>
          </w:p>
        </w:tc>
        <w:tc>
          <w:tcPr>
            <w:tcW w:w="0" w:type="auto"/>
          </w:tcPr>
          <w:p w14:paraId="2D2983D2" w14:textId="40AADBF2" w:rsidR="007C7A5D" w:rsidRPr="00F957DA" w:rsidRDefault="00BC5028" w:rsidP="003510B3">
            <w:pPr>
              <w:pStyle w:val="PlainText"/>
              <w:rPr>
                <w:rFonts w:ascii="Times New Roman" w:hAnsi="Times New Roman" w:cs="Times New Roman"/>
                <w:b/>
                <w:sz w:val="24"/>
                <w:szCs w:val="22"/>
              </w:rPr>
            </w:pPr>
            <w:r w:rsidRPr="00F957DA">
              <w:rPr>
                <w:rFonts w:ascii="Times New Roman" w:hAnsi="Times New Roman" w:cs="Times New Roman"/>
                <w:sz w:val="24"/>
              </w:rPr>
              <w:t>1.</w:t>
            </w:r>
            <w:ins w:id="194" w:author="Tom Ratz" w:date="2025-10-10T12:02:00Z">
              <w:r w:rsidR="00CC723E">
                <w:rPr>
                  <w:rFonts w:ascii="Times New Roman" w:hAnsi="Times New Roman" w:cs="Times New Roman"/>
                  <w:sz w:val="24"/>
                </w:rPr>
                <w:t>15</w:t>
              </w:r>
            </w:ins>
            <w:del w:id="195" w:author="Tom Ratz" w:date="2025-10-10T11:57:00Z">
              <w:r w:rsidR="00905B56" w:rsidDel="00F37576">
                <w:rPr>
                  <w:rFonts w:ascii="Times New Roman" w:hAnsi="Times New Roman" w:cs="Times New Roman"/>
                  <w:sz w:val="24"/>
                </w:rPr>
                <w:delText>30</w:delText>
              </w:r>
            </w:del>
            <w:r w:rsidR="006C7B35" w:rsidRPr="00F957DA">
              <w:rPr>
                <w:rFonts w:ascii="Times New Roman" w:hAnsi="Times New Roman" w:cs="Times New Roman"/>
                <w:sz w:val="24"/>
              </w:rPr>
              <w:t xml:space="preserve"> (0.2</w:t>
            </w:r>
            <w:r w:rsidR="00905B56">
              <w:rPr>
                <w:rFonts w:ascii="Times New Roman" w:hAnsi="Times New Roman" w:cs="Times New Roman"/>
                <w:sz w:val="24"/>
              </w:rPr>
              <w:t>5</w:t>
            </w:r>
            <w:ins w:id="196" w:author="Tom Ratz" w:date="2025-10-10T12:02:00Z">
              <w:r w:rsidR="00CC723E">
                <w:rPr>
                  <w:rFonts w:ascii="Times New Roman" w:hAnsi="Times New Roman" w:cs="Times New Roman"/>
                  <w:sz w:val="24"/>
                </w:rPr>
                <w:t>4</w:t>
              </w:r>
            </w:ins>
            <w:del w:id="197" w:author="Tom Ratz" w:date="2025-10-10T11:57:00Z">
              <w:r w:rsidR="00905B56" w:rsidDel="00F37576">
                <w:rPr>
                  <w:rFonts w:ascii="Times New Roman" w:hAnsi="Times New Roman" w:cs="Times New Roman"/>
                  <w:sz w:val="24"/>
                </w:rPr>
                <w:delText>3</w:delText>
              </w:r>
            </w:del>
            <w:r w:rsidR="006C7B35" w:rsidRPr="00F957DA">
              <w:rPr>
                <w:rFonts w:ascii="Times New Roman" w:hAnsi="Times New Roman" w:cs="Times New Roman"/>
                <w:sz w:val="24"/>
              </w:rPr>
              <w:t>–</w:t>
            </w:r>
            <w:ins w:id="198" w:author="Tom Ratz" w:date="2025-10-10T12:02:00Z">
              <w:r w:rsidR="00CC723E">
                <w:rPr>
                  <w:rFonts w:ascii="Times New Roman" w:hAnsi="Times New Roman" w:cs="Times New Roman"/>
                  <w:sz w:val="24"/>
                </w:rPr>
                <w:t>2</w:t>
              </w:r>
            </w:ins>
            <w:del w:id="199" w:author="Tom Ratz" w:date="2025-10-10T12:02:00Z">
              <w:r w:rsidR="006C7B35" w:rsidRPr="00F957DA" w:rsidDel="00CC723E">
                <w:rPr>
                  <w:rFonts w:ascii="Times New Roman" w:hAnsi="Times New Roman" w:cs="Times New Roman"/>
                  <w:sz w:val="24"/>
                </w:rPr>
                <w:delText>3</w:delText>
              </w:r>
            </w:del>
            <w:r w:rsidR="006C7B35" w:rsidRPr="00F957DA">
              <w:rPr>
                <w:rFonts w:ascii="Times New Roman" w:hAnsi="Times New Roman" w:cs="Times New Roman"/>
                <w:sz w:val="24"/>
              </w:rPr>
              <w:t>.</w:t>
            </w:r>
            <w:ins w:id="200" w:author="Tom Ratz" w:date="2025-10-10T12:02:00Z">
              <w:r w:rsidR="00CC723E">
                <w:rPr>
                  <w:rFonts w:ascii="Times New Roman" w:hAnsi="Times New Roman" w:cs="Times New Roman"/>
                  <w:sz w:val="24"/>
                </w:rPr>
                <w:t>98</w:t>
              </w:r>
            </w:ins>
            <w:del w:id="201" w:author="Tom Ratz" w:date="2025-10-10T12:02:00Z">
              <w:r w:rsidR="00905B56" w:rsidDel="00CC723E">
                <w:rPr>
                  <w:rFonts w:ascii="Times New Roman" w:hAnsi="Times New Roman" w:cs="Times New Roman"/>
                  <w:sz w:val="24"/>
                </w:rPr>
                <w:delText>4</w:delText>
              </w:r>
            </w:del>
            <w:del w:id="202" w:author="Tom Ratz" w:date="2025-10-10T11:57:00Z">
              <w:r w:rsidR="00905B56" w:rsidDel="00F37576">
                <w:rPr>
                  <w:rFonts w:ascii="Times New Roman" w:hAnsi="Times New Roman" w:cs="Times New Roman"/>
                  <w:sz w:val="24"/>
                </w:rPr>
                <w:delText>7</w:delText>
              </w:r>
            </w:del>
            <w:r w:rsidR="006C7B35" w:rsidRPr="00F957DA">
              <w:rPr>
                <w:rFonts w:ascii="Times New Roman" w:hAnsi="Times New Roman" w:cs="Times New Roman"/>
                <w:sz w:val="24"/>
              </w:rPr>
              <w:t>)</w:t>
            </w:r>
          </w:p>
        </w:tc>
        <w:tc>
          <w:tcPr>
            <w:tcW w:w="0" w:type="auto"/>
          </w:tcPr>
          <w:p w14:paraId="59485D42" w14:textId="2A9BFC83" w:rsidR="007C7A5D" w:rsidRPr="00F957DA" w:rsidRDefault="00BC5028" w:rsidP="003510B3">
            <w:pPr>
              <w:pStyle w:val="PlainText"/>
              <w:rPr>
                <w:rFonts w:ascii="Times New Roman" w:hAnsi="Times New Roman" w:cs="Times New Roman"/>
                <w:sz w:val="24"/>
              </w:rPr>
            </w:pPr>
            <w:r w:rsidRPr="00F957DA">
              <w:rPr>
                <w:rFonts w:ascii="Times New Roman" w:hAnsi="Times New Roman" w:cs="Times New Roman"/>
                <w:sz w:val="24"/>
              </w:rPr>
              <w:t>0.</w:t>
            </w:r>
            <w:ins w:id="203" w:author="Tom Ratz" w:date="2025-10-10T12:26:00Z">
              <w:r w:rsidR="00617C75">
                <w:rPr>
                  <w:rFonts w:ascii="Times New Roman" w:hAnsi="Times New Roman" w:cs="Times New Roman"/>
                  <w:sz w:val="24"/>
                </w:rPr>
                <w:t>851</w:t>
              </w:r>
            </w:ins>
            <w:del w:id="204" w:author="Tom Ratz" w:date="2025-10-10T12:26:00Z">
              <w:r w:rsidR="003A18B3" w:rsidRPr="00F957DA" w:rsidDel="00617C75">
                <w:rPr>
                  <w:rFonts w:ascii="Times New Roman" w:hAnsi="Times New Roman" w:cs="Times New Roman"/>
                  <w:sz w:val="24"/>
                </w:rPr>
                <w:delText>5</w:delText>
              </w:r>
              <w:r w:rsidR="00905B56" w:rsidDel="00617C75">
                <w:rPr>
                  <w:rFonts w:ascii="Times New Roman" w:hAnsi="Times New Roman" w:cs="Times New Roman"/>
                  <w:sz w:val="24"/>
                </w:rPr>
                <w:delText>75</w:delText>
              </w:r>
            </w:del>
            <w:r w:rsidR="003A18B3" w:rsidRPr="00F957DA">
              <w:rPr>
                <w:rFonts w:ascii="Times New Roman" w:hAnsi="Times New Roman" w:cs="Times New Roman"/>
                <w:sz w:val="24"/>
              </w:rPr>
              <w:t xml:space="preserve"> (0.0</w:t>
            </w:r>
            <w:ins w:id="205" w:author="Tom Ratz" w:date="2025-10-10T12:26:00Z">
              <w:r w:rsidR="00617C75">
                <w:rPr>
                  <w:rFonts w:ascii="Times New Roman" w:hAnsi="Times New Roman" w:cs="Times New Roman"/>
                  <w:sz w:val="24"/>
                </w:rPr>
                <w:t>18</w:t>
              </w:r>
            </w:ins>
            <w:del w:id="206" w:author="Tom Ratz" w:date="2025-10-10T12:26:00Z">
              <w:r w:rsidR="003A18B3" w:rsidRPr="00F957DA" w:rsidDel="00617C75">
                <w:rPr>
                  <w:rFonts w:ascii="Times New Roman" w:hAnsi="Times New Roman" w:cs="Times New Roman"/>
                  <w:sz w:val="24"/>
                </w:rPr>
                <w:delText>0</w:delText>
              </w:r>
              <w:r w:rsidR="00905B56" w:rsidDel="00617C75">
                <w:rPr>
                  <w:rFonts w:ascii="Times New Roman" w:hAnsi="Times New Roman" w:cs="Times New Roman"/>
                  <w:sz w:val="24"/>
                </w:rPr>
                <w:delText>4</w:delText>
              </w:r>
            </w:del>
            <w:r w:rsidR="003A18B3" w:rsidRPr="00F957DA">
              <w:rPr>
                <w:rFonts w:ascii="Times New Roman" w:hAnsi="Times New Roman" w:cs="Times New Roman"/>
                <w:sz w:val="24"/>
              </w:rPr>
              <w:t>–</w:t>
            </w:r>
            <w:r w:rsidR="006C7B35" w:rsidRPr="00F957DA">
              <w:rPr>
                <w:rFonts w:ascii="Times New Roman" w:hAnsi="Times New Roman" w:cs="Times New Roman"/>
                <w:sz w:val="24"/>
              </w:rPr>
              <w:t>2</w:t>
            </w:r>
            <w:r w:rsidR="003A18B3" w:rsidRPr="00F957DA">
              <w:rPr>
                <w:rFonts w:ascii="Times New Roman" w:hAnsi="Times New Roman" w:cs="Times New Roman"/>
                <w:sz w:val="24"/>
              </w:rPr>
              <w:t>.</w:t>
            </w:r>
            <w:ins w:id="207" w:author="Tom Ratz" w:date="2025-10-10T12:26:00Z">
              <w:r w:rsidR="00617C75">
                <w:rPr>
                  <w:rFonts w:ascii="Times New Roman" w:hAnsi="Times New Roman" w:cs="Times New Roman"/>
                  <w:sz w:val="24"/>
                </w:rPr>
                <w:t>84</w:t>
              </w:r>
            </w:ins>
            <w:del w:id="208" w:author="Tom Ratz" w:date="2025-10-10T12:26:00Z">
              <w:r w:rsidR="006C7B35" w:rsidRPr="00F957DA" w:rsidDel="00617C75">
                <w:rPr>
                  <w:rFonts w:ascii="Times New Roman" w:hAnsi="Times New Roman" w:cs="Times New Roman"/>
                  <w:sz w:val="24"/>
                </w:rPr>
                <w:delText>2</w:delText>
              </w:r>
              <w:r w:rsidR="00905B56" w:rsidDel="00617C75">
                <w:rPr>
                  <w:rFonts w:ascii="Times New Roman" w:hAnsi="Times New Roman" w:cs="Times New Roman"/>
                  <w:sz w:val="24"/>
                </w:rPr>
                <w:delText>2</w:delText>
              </w:r>
            </w:del>
            <w:r w:rsidR="003A18B3" w:rsidRPr="00F957DA">
              <w:rPr>
                <w:rFonts w:ascii="Times New Roman" w:hAnsi="Times New Roman" w:cs="Times New Roman"/>
                <w:sz w:val="24"/>
              </w:rPr>
              <w:t>)</w:t>
            </w:r>
          </w:p>
        </w:tc>
      </w:tr>
      <w:tr w:rsidR="00E977BD" w:rsidRPr="00F957DA" w14:paraId="42D42C50" w14:textId="77777777" w:rsidTr="00D73AC8">
        <w:trPr>
          <w:trHeight w:val="397"/>
        </w:trPr>
        <w:tc>
          <w:tcPr>
            <w:tcW w:w="0" w:type="auto"/>
          </w:tcPr>
          <w:p w14:paraId="08D94449" w14:textId="271A0A00" w:rsidR="00E977BD" w:rsidRPr="00F957DA" w:rsidRDefault="00E977BD" w:rsidP="003510B3">
            <w:pPr>
              <w:pStyle w:val="PlainText"/>
              <w:rPr>
                <w:rFonts w:ascii="Times New Roman" w:hAnsi="Times New Roman" w:cs="Times New Roman"/>
                <w:sz w:val="24"/>
              </w:rPr>
            </w:pPr>
            <w:r w:rsidRPr="00F957DA">
              <w:rPr>
                <w:rFonts w:ascii="Times New Roman" w:hAnsi="Times New Roman" w:cs="Times New Roman"/>
                <w:sz w:val="24"/>
              </w:rPr>
              <w:t>Residual</w:t>
            </w:r>
          </w:p>
        </w:tc>
        <w:tc>
          <w:tcPr>
            <w:tcW w:w="0" w:type="auto"/>
          </w:tcPr>
          <w:p w14:paraId="121D529B" w14:textId="77777777" w:rsidR="00E977BD" w:rsidRPr="00F957DA" w:rsidRDefault="00E977BD" w:rsidP="003510B3">
            <w:pPr>
              <w:pStyle w:val="PlainText"/>
              <w:rPr>
                <w:rFonts w:ascii="Times New Roman" w:hAnsi="Times New Roman" w:cs="Times New Roman"/>
                <w:sz w:val="24"/>
                <w:szCs w:val="22"/>
              </w:rPr>
            </w:pPr>
          </w:p>
        </w:tc>
        <w:tc>
          <w:tcPr>
            <w:tcW w:w="0" w:type="auto"/>
          </w:tcPr>
          <w:p w14:paraId="09F6ACA0" w14:textId="0D229B71" w:rsidR="00E977BD" w:rsidRPr="008C6E9C" w:rsidRDefault="00E977BD" w:rsidP="003510B3">
            <w:pPr>
              <w:pStyle w:val="PlainText"/>
              <w:rPr>
                <w:rFonts w:ascii="Times New Roman" w:hAnsi="Times New Roman" w:cs="Times New Roman"/>
                <w:i/>
                <w:sz w:val="24"/>
              </w:rPr>
            </w:pPr>
            <w:proofErr w:type="spellStart"/>
            <w:r w:rsidRPr="008C6E9C">
              <w:rPr>
                <w:rFonts w:ascii="Times New Roman" w:hAnsi="Times New Roman" w:cs="Times New Roman"/>
                <w:i/>
                <w:sz w:val="24"/>
              </w:rPr>
              <w:t>V</w:t>
            </w:r>
            <w:r w:rsidR="00905B56">
              <w:rPr>
                <w:rFonts w:ascii="Times New Roman" w:hAnsi="Times New Roman" w:cs="Times New Roman"/>
                <w:i/>
                <w:sz w:val="24"/>
                <w:vertAlign w:val="subscript"/>
              </w:rPr>
              <w:t>Residual</w:t>
            </w:r>
            <w:proofErr w:type="spellEnd"/>
          </w:p>
        </w:tc>
        <w:tc>
          <w:tcPr>
            <w:tcW w:w="0" w:type="auto"/>
          </w:tcPr>
          <w:p w14:paraId="57491EF6" w14:textId="1082694E" w:rsidR="00E977BD" w:rsidRPr="00F957DA" w:rsidRDefault="00E977BD" w:rsidP="003510B3">
            <w:pPr>
              <w:pStyle w:val="PlainText"/>
              <w:rPr>
                <w:rFonts w:ascii="Times New Roman" w:hAnsi="Times New Roman" w:cs="Times New Roman"/>
                <w:sz w:val="24"/>
              </w:rPr>
            </w:pPr>
            <w:r w:rsidRPr="00F957DA">
              <w:rPr>
                <w:rFonts w:ascii="Times New Roman" w:hAnsi="Times New Roman" w:cs="Times New Roman"/>
                <w:sz w:val="24"/>
              </w:rPr>
              <w:sym w:font="Symbol" w:char="F070"/>
            </w:r>
            <w:r w:rsidRPr="00F957DA">
              <w:rPr>
                <w:rFonts w:ascii="Times New Roman" w:hAnsi="Times New Roman" w:cs="Times New Roman"/>
                <w:sz w:val="24"/>
                <w:vertAlign w:val="superscript"/>
              </w:rPr>
              <w:t>2</w:t>
            </w:r>
            <w:r w:rsidRPr="00F957DA">
              <w:rPr>
                <w:rFonts w:ascii="Times New Roman" w:hAnsi="Times New Roman" w:cs="Times New Roman"/>
                <w:sz w:val="24"/>
              </w:rPr>
              <w:t>/3</w:t>
            </w:r>
          </w:p>
        </w:tc>
        <w:tc>
          <w:tcPr>
            <w:tcW w:w="0" w:type="auto"/>
          </w:tcPr>
          <w:p w14:paraId="2B359CFC" w14:textId="4DC30BBF" w:rsidR="00E977BD" w:rsidRPr="00F957DA" w:rsidRDefault="00E977BD" w:rsidP="003510B3">
            <w:pPr>
              <w:pStyle w:val="PlainText"/>
              <w:rPr>
                <w:rFonts w:ascii="Times New Roman" w:hAnsi="Times New Roman" w:cs="Times New Roman"/>
                <w:sz w:val="24"/>
              </w:rPr>
            </w:pPr>
            <w:r w:rsidRPr="00F957DA">
              <w:rPr>
                <w:rFonts w:ascii="Times New Roman" w:hAnsi="Times New Roman" w:cs="Times New Roman"/>
                <w:sz w:val="24"/>
              </w:rPr>
              <w:sym w:font="Symbol" w:char="F070"/>
            </w:r>
            <w:r w:rsidRPr="00F957DA">
              <w:rPr>
                <w:rFonts w:ascii="Times New Roman" w:hAnsi="Times New Roman" w:cs="Times New Roman"/>
                <w:sz w:val="24"/>
                <w:vertAlign w:val="superscript"/>
              </w:rPr>
              <w:t>2</w:t>
            </w:r>
            <w:r w:rsidRPr="00F957DA">
              <w:rPr>
                <w:rFonts w:ascii="Times New Roman" w:hAnsi="Times New Roman" w:cs="Times New Roman"/>
                <w:sz w:val="24"/>
              </w:rPr>
              <w:t>/3</w:t>
            </w:r>
          </w:p>
        </w:tc>
      </w:tr>
    </w:tbl>
    <w:p w14:paraId="3C9C5969" w14:textId="77777777" w:rsidR="00295346" w:rsidRDefault="00295346" w:rsidP="00295346">
      <w:pPr>
        <w:widowControl w:val="0"/>
        <w:spacing w:after="240" w:line="480" w:lineRule="auto"/>
        <w:rPr>
          <w:ins w:id="209" w:author="Tom Ratz" w:date="2025-10-10T10:45:00Z"/>
          <w:rFonts w:ascii="Times New Roman" w:hAnsi="Times New Roman" w:cs="Times New Roman"/>
          <w:b/>
          <w:sz w:val="24"/>
          <w:szCs w:val="24"/>
        </w:rPr>
      </w:pPr>
    </w:p>
    <w:p w14:paraId="4223C5E7" w14:textId="12E89D39" w:rsidR="00295346" w:rsidRPr="00295346" w:rsidDel="00686607" w:rsidRDefault="00295346">
      <w:pPr>
        <w:widowControl w:val="0"/>
        <w:spacing w:after="240" w:line="480" w:lineRule="auto"/>
        <w:rPr>
          <w:del w:id="210" w:author="Tom Ratz" w:date="2025-10-10T15:52:00Z"/>
          <w:sz w:val="24"/>
          <w:szCs w:val="24"/>
          <w:rPrChange w:id="211" w:author="Tom Ratz" w:date="2025-10-10T10:45:00Z">
            <w:rPr>
              <w:del w:id="212" w:author="Tom Ratz" w:date="2025-10-10T15:52:00Z"/>
              <w:b/>
              <w:i/>
              <w:sz w:val="24"/>
              <w:szCs w:val="24"/>
            </w:rPr>
          </w:rPrChange>
        </w:rPr>
        <w:pPrChange w:id="213" w:author="Tom Ratz" w:date="2025-10-10T10:45:00Z">
          <w:pPr>
            <w:pStyle w:val="HTMLPreformatted"/>
            <w:spacing w:line="480" w:lineRule="auto"/>
          </w:pPr>
        </w:pPrChange>
      </w:pPr>
    </w:p>
    <w:p w14:paraId="75D2EC63" w14:textId="5B8DBF08" w:rsidR="0020773E" w:rsidRPr="00F957DA" w:rsidRDefault="0020773E" w:rsidP="0020773E">
      <w:pPr>
        <w:pStyle w:val="HTMLPreformatted"/>
        <w:spacing w:line="480" w:lineRule="auto"/>
        <w:rPr>
          <w:b/>
          <w:i/>
          <w:sz w:val="24"/>
          <w:szCs w:val="24"/>
        </w:rPr>
      </w:pPr>
      <w:r w:rsidRPr="00F957DA">
        <w:rPr>
          <w:b/>
          <w:i/>
          <w:sz w:val="24"/>
          <w:szCs w:val="24"/>
        </w:rPr>
        <w:t>1.</w:t>
      </w:r>
      <w:r w:rsidR="00E81C89">
        <w:rPr>
          <w:b/>
          <w:i/>
          <w:sz w:val="24"/>
          <w:szCs w:val="24"/>
        </w:rPr>
        <w:t>3</w:t>
      </w:r>
      <w:r w:rsidRPr="00F957DA">
        <w:rPr>
          <w:b/>
          <w:i/>
          <w:sz w:val="24"/>
          <w:szCs w:val="24"/>
        </w:rPr>
        <w:t xml:space="preserve"> Coefficients of variations in morphological traits</w:t>
      </w:r>
    </w:p>
    <w:p w14:paraId="6E0F16B4" w14:textId="5C5D9BC8" w:rsidR="00A945AF" w:rsidDel="00F04F3F" w:rsidRDefault="0020773E" w:rsidP="0020773E">
      <w:pPr>
        <w:pStyle w:val="HTMLPreformatted"/>
        <w:spacing w:line="480" w:lineRule="auto"/>
        <w:rPr>
          <w:del w:id="214" w:author="Tom Ratz" w:date="2025-10-10T10:45:00Z"/>
          <w:sz w:val="24"/>
          <w:szCs w:val="24"/>
        </w:rPr>
      </w:pPr>
      <w:r w:rsidRPr="00F957DA">
        <w:rPr>
          <w:sz w:val="24"/>
          <w:szCs w:val="24"/>
        </w:rPr>
        <w:t xml:space="preserve">We found that variability in thorax and foreleg length was </w:t>
      </w:r>
      <w:r w:rsidR="003B6E80">
        <w:rPr>
          <w:sz w:val="24"/>
          <w:szCs w:val="24"/>
        </w:rPr>
        <w:t xml:space="preserve">comparable to </w:t>
      </w:r>
      <w:r w:rsidR="00E81866">
        <w:rPr>
          <w:sz w:val="24"/>
          <w:szCs w:val="24"/>
        </w:rPr>
        <w:t xml:space="preserve">that </w:t>
      </w:r>
      <w:r w:rsidR="00A945AF">
        <w:rPr>
          <w:sz w:val="24"/>
          <w:szCs w:val="24"/>
        </w:rPr>
        <w:t xml:space="preserve">in previous </w:t>
      </w:r>
      <w:r w:rsidR="003B6E80">
        <w:rPr>
          <w:sz w:val="24"/>
          <w:szCs w:val="24"/>
        </w:rPr>
        <w:t xml:space="preserve">studies on </w:t>
      </w:r>
      <w:r w:rsidR="003B6E80" w:rsidRPr="00905B56">
        <w:rPr>
          <w:i/>
          <w:sz w:val="24"/>
          <w:szCs w:val="24"/>
        </w:rPr>
        <w:t xml:space="preserve">Drosophila </w:t>
      </w:r>
      <w:proofErr w:type="spellStart"/>
      <w:r w:rsidR="003B6E80" w:rsidRPr="00905B56">
        <w:rPr>
          <w:i/>
          <w:sz w:val="24"/>
          <w:szCs w:val="24"/>
        </w:rPr>
        <w:t>prolongata</w:t>
      </w:r>
      <w:proofErr w:type="spellEnd"/>
      <w:r w:rsidR="00E81866">
        <w:rPr>
          <w:sz w:val="24"/>
          <w:szCs w:val="24"/>
        </w:rPr>
        <w:t xml:space="preserve">. </w:t>
      </w:r>
      <w:r w:rsidR="00A945AF">
        <w:rPr>
          <w:sz w:val="24"/>
          <w:szCs w:val="24"/>
        </w:rPr>
        <w:t>Using</w:t>
      </w:r>
      <w:r w:rsidR="00E81866">
        <w:rPr>
          <w:sz w:val="24"/>
          <w:szCs w:val="24"/>
        </w:rPr>
        <w:t xml:space="preserve"> raw </w:t>
      </w:r>
      <w:r w:rsidR="00A945AF">
        <w:rPr>
          <w:sz w:val="24"/>
          <w:szCs w:val="24"/>
        </w:rPr>
        <w:t>measurements reported</w:t>
      </w:r>
      <w:r w:rsidR="00E81866">
        <w:rPr>
          <w:sz w:val="24"/>
          <w:szCs w:val="24"/>
        </w:rPr>
        <w:t xml:space="preserve"> </w:t>
      </w:r>
      <w:r w:rsidR="00A945AF">
        <w:rPr>
          <w:sz w:val="24"/>
          <w:szCs w:val="24"/>
        </w:rPr>
        <w:t xml:space="preserve">by </w:t>
      </w:r>
      <w:proofErr w:type="spellStart"/>
      <w:r w:rsidR="00A945AF">
        <w:rPr>
          <w:sz w:val="24"/>
          <w:szCs w:val="24"/>
        </w:rPr>
        <w:t>P</w:t>
      </w:r>
      <w:r w:rsidR="00A945AF" w:rsidRPr="007B4091">
        <w:rPr>
          <w:sz w:val="24"/>
          <w:szCs w:val="24"/>
        </w:rPr>
        <w:t>erdigón</w:t>
      </w:r>
      <w:proofErr w:type="spellEnd"/>
      <w:r w:rsidR="00A945AF" w:rsidRPr="007B4091">
        <w:rPr>
          <w:sz w:val="24"/>
          <w:szCs w:val="24"/>
        </w:rPr>
        <w:t xml:space="preserve"> Ferreira</w:t>
      </w:r>
      <w:r w:rsidR="00A945AF">
        <w:rPr>
          <w:sz w:val="24"/>
          <w:szCs w:val="24"/>
        </w:rPr>
        <w:t xml:space="preserve"> et al. (2023) for</w:t>
      </w:r>
      <w:r w:rsidR="00E81866">
        <w:rPr>
          <w:sz w:val="24"/>
          <w:szCs w:val="24"/>
        </w:rPr>
        <w:t xml:space="preserve"> 506 males across 21 </w:t>
      </w:r>
      <w:proofErr w:type="spellStart"/>
      <w:r w:rsidR="00E81866">
        <w:rPr>
          <w:sz w:val="24"/>
          <w:szCs w:val="24"/>
        </w:rPr>
        <w:t>isofemale</w:t>
      </w:r>
      <w:proofErr w:type="spellEnd"/>
      <w:r w:rsidR="00E81866">
        <w:rPr>
          <w:sz w:val="24"/>
          <w:szCs w:val="24"/>
        </w:rPr>
        <w:t xml:space="preserve"> lines</w:t>
      </w:r>
      <w:r w:rsidR="00A945AF">
        <w:rPr>
          <w:sz w:val="24"/>
          <w:szCs w:val="24"/>
        </w:rPr>
        <w:t xml:space="preserve">, we calculated coefficients of variation (CVs) </w:t>
      </w:r>
      <w:r w:rsidR="00E81866">
        <w:rPr>
          <w:sz w:val="24"/>
          <w:szCs w:val="24"/>
        </w:rPr>
        <w:t xml:space="preserve">of 8.53% for thorax length </w:t>
      </w:r>
      <w:del w:id="215" w:author="Tom Ratz" w:date="2025-10-10T15:59:00Z">
        <w:r w:rsidR="00E81866" w:rsidDel="005D0C5C">
          <w:rPr>
            <w:sz w:val="24"/>
            <w:szCs w:val="24"/>
          </w:rPr>
          <w:delText xml:space="preserve"> </w:delText>
        </w:r>
      </w:del>
      <w:r w:rsidR="00E81866">
        <w:rPr>
          <w:sz w:val="24"/>
          <w:szCs w:val="24"/>
        </w:rPr>
        <w:t>and 7.</w:t>
      </w:r>
      <w:r w:rsidR="00905B56">
        <w:rPr>
          <w:sz w:val="24"/>
          <w:szCs w:val="24"/>
        </w:rPr>
        <w:t>63</w:t>
      </w:r>
      <w:r w:rsidR="00E81866">
        <w:rPr>
          <w:sz w:val="24"/>
          <w:szCs w:val="24"/>
        </w:rPr>
        <w:t xml:space="preserve">% for foreleg </w:t>
      </w:r>
      <w:r w:rsidR="00905B56">
        <w:rPr>
          <w:sz w:val="24"/>
          <w:szCs w:val="24"/>
        </w:rPr>
        <w:t xml:space="preserve">tibia </w:t>
      </w:r>
      <w:r w:rsidR="00E81866">
        <w:rPr>
          <w:sz w:val="24"/>
          <w:szCs w:val="24"/>
        </w:rPr>
        <w:t xml:space="preserve">length. </w:t>
      </w:r>
      <w:r w:rsidR="00A945AF">
        <w:rPr>
          <w:sz w:val="24"/>
          <w:szCs w:val="24"/>
        </w:rPr>
        <w:t>From data presented by</w:t>
      </w:r>
      <w:r w:rsidR="00E81866">
        <w:rPr>
          <w:sz w:val="24"/>
          <w:szCs w:val="24"/>
        </w:rPr>
        <w:t xml:space="preserve"> </w:t>
      </w:r>
      <w:proofErr w:type="spellStart"/>
      <w:r w:rsidR="00E81866">
        <w:rPr>
          <w:sz w:val="24"/>
          <w:szCs w:val="24"/>
        </w:rPr>
        <w:t>P</w:t>
      </w:r>
      <w:r w:rsidR="00E81866" w:rsidRPr="007B4091">
        <w:rPr>
          <w:sz w:val="24"/>
          <w:szCs w:val="24"/>
        </w:rPr>
        <w:t>erdigón</w:t>
      </w:r>
      <w:proofErr w:type="spellEnd"/>
      <w:r w:rsidR="00E81866" w:rsidRPr="007B4091">
        <w:rPr>
          <w:sz w:val="24"/>
          <w:szCs w:val="24"/>
        </w:rPr>
        <w:t xml:space="preserve"> Ferreira</w:t>
      </w:r>
      <w:r w:rsidR="00E81866">
        <w:rPr>
          <w:sz w:val="24"/>
          <w:szCs w:val="24"/>
        </w:rPr>
        <w:t xml:space="preserve"> and </w:t>
      </w:r>
      <w:proofErr w:type="spellStart"/>
      <w:r w:rsidR="00B84FB0">
        <w:rPr>
          <w:sz w:val="24"/>
          <w:szCs w:val="24"/>
        </w:rPr>
        <w:t>Lüpold</w:t>
      </w:r>
      <w:proofErr w:type="spellEnd"/>
      <w:r w:rsidR="00B84FB0">
        <w:rPr>
          <w:sz w:val="24"/>
          <w:szCs w:val="24"/>
        </w:rPr>
        <w:t xml:space="preserve"> </w:t>
      </w:r>
      <w:r w:rsidR="00E81866">
        <w:rPr>
          <w:sz w:val="24"/>
          <w:szCs w:val="24"/>
        </w:rPr>
        <w:t>(2022)</w:t>
      </w:r>
      <w:r w:rsidR="00A945AF">
        <w:rPr>
          <w:sz w:val="24"/>
          <w:szCs w:val="24"/>
        </w:rPr>
        <w:t xml:space="preserve"> for 240 males from an outbred population</w:t>
      </w:r>
      <w:r w:rsidR="00E81866">
        <w:rPr>
          <w:sz w:val="24"/>
          <w:szCs w:val="24"/>
        </w:rPr>
        <w:t>,</w:t>
      </w:r>
      <w:r w:rsidR="003B6E80">
        <w:rPr>
          <w:sz w:val="24"/>
          <w:szCs w:val="24"/>
        </w:rPr>
        <w:t xml:space="preserve"> </w:t>
      </w:r>
      <w:r w:rsidR="00A945AF">
        <w:rPr>
          <w:sz w:val="24"/>
          <w:szCs w:val="24"/>
        </w:rPr>
        <w:t>we obtained</w:t>
      </w:r>
      <w:r w:rsidR="00B84FB0">
        <w:rPr>
          <w:sz w:val="24"/>
          <w:szCs w:val="24"/>
        </w:rPr>
        <w:t xml:space="preserve"> CV</w:t>
      </w:r>
      <w:r w:rsidR="00A945AF">
        <w:rPr>
          <w:sz w:val="24"/>
          <w:szCs w:val="24"/>
        </w:rPr>
        <w:t>s</w:t>
      </w:r>
      <w:r w:rsidR="00B84FB0">
        <w:rPr>
          <w:sz w:val="24"/>
          <w:szCs w:val="24"/>
        </w:rPr>
        <w:t xml:space="preserve"> </w:t>
      </w:r>
      <w:r w:rsidR="00A945AF">
        <w:rPr>
          <w:sz w:val="24"/>
          <w:szCs w:val="24"/>
        </w:rPr>
        <w:t>of 4.24</w:t>
      </w:r>
      <w:r w:rsidR="00B84FB0">
        <w:rPr>
          <w:sz w:val="24"/>
          <w:szCs w:val="24"/>
        </w:rPr>
        <w:t xml:space="preserve">% for thorax length and </w:t>
      </w:r>
      <w:r w:rsidR="00A945AF">
        <w:rPr>
          <w:sz w:val="24"/>
          <w:szCs w:val="24"/>
        </w:rPr>
        <w:t>4.22</w:t>
      </w:r>
      <w:r w:rsidR="00B84FB0">
        <w:rPr>
          <w:sz w:val="24"/>
          <w:szCs w:val="24"/>
        </w:rPr>
        <w:t xml:space="preserve">% for foreleg length (sum of the femur, tibia, and first </w:t>
      </w:r>
      <w:r w:rsidR="00A945AF">
        <w:rPr>
          <w:sz w:val="24"/>
          <w:szCs w:val="24"/>
        </w:rPr>
        <w:t xml:space="preserve">tarsal </w:t>
      </w:r>
      <w:r w:rsidR="00B84FB0">
        <w:rPr>
          <w:sz w:val="24"/>
          <w:szCs w:val="24"/>
        </w:rPr>
        <w:t xml:space="preserve">segment). </w:t>
      </w:r>
      <w:r w:rsidR="00E81866">
        <w:rPr>
          <w:sz w:val="24"/>
          <w:szCs w:val="24"/>
        </w:rPr>
        <w:t xml:space="preserve">Overall, these </w:t>
      </w:r>
      <w:r w:rsidR="00A945AF">
        <w:rPr>
          <w:sz w:val="24"/>
          <w:szCs w:val="24"/>
        </w:rPr>
        <w:t>values</w:t>
      </w:r>
      <w:r w:rsidR="00E81866">
        <w:rPr>
          <w:sz w:val="24"/>
          <w:szCs w:val="24"/>
        </w:rPr>
        <w:t xml:space="preserve"> are </w:t>
      </w:r>
      <w:r w:rsidRPr="00F957DA">
        <w:rPr>
          <w:sz w:val="24"/>
          <w:szCs w:val="24"/>
        </w:rPr>
        <w:t xml:space="preserve">relatively high compared </w:t>
      </w:r>
      <w:r w:rsidR="00A945AF">
        <w:rPr>
          <w:sz w:val="24"/>
          <w:szCs w:val="24"/>
        </w:rPr>
        <w:t>with</w:t>
      </w:r>
      <w:r w:rsidR="00A945AF" w:rsidRPr="00F957DA">
        <w:rPr>
          <w:sz w:val="24"/>
          <w:szCs w:val="24"/>
        </w:rPr>
        <w:t xml:space="preserve"> </w:t>
      </w:r>
      <w:r w:rsidRPr="00F957DA">
        <w:rPr>
          <w:sz w:val="24"/>
          <w:szCs w:val="24"/>
        </w:rPr>
        <w:t xml:space="preserve">CVs reported from </w:t>
      </w:r>
      <w:r w:rsidRPr="00F957DA">
        <w:rPr>
          <w:i/>
          <w:sz w:val="24"/>
          <w:szCs w:val="24"/>
        </w:rPr>
        <w:t>D</w:t>
      </w:r>
      <w:r w:rsidR="00F03698" w:rsidRPr="00F957DA">
        <w:rPr>
          <w:i/>
          <w:sz w:val="24"/>
          <w:szCs w:val="24"/>
        </w:rPr>
        <w:t>rosophila</w:t>
      </w:r>
      <w:r w:rsidRPr="00F957DA">
        <w:rPr>
          <w:i/>
          <w:sz w:val="24"/>
          <w:szCs w:val="24"/>
        </w:rPr>
        <w:t xml:space="preserve"> melanogaster</w:t>
      </w:r>
      <w:r w:rsidRPr="00F957DA">
        <w:rPr>
          <w:sz w:val="24"/>
          <w:szCs w:val="24"/>
        </w:rPr>
        <w:t xml:space="preserve"> (e.g. Coyne and Beecham 1987; </w:t>
      </w:r>
      <w:proofErr w:type="spellStart"/>
      <w:r w:rsidRPr="00F957DA">
        <w:rPr>
          <w:sz w:val="24"/>
          <w:szCs w:val="24"/>
        </w:rPr>
        <w:t>Imasheva</w:t>
      </w:r>
      <w:proofErr w:type="spellEnd"/>
      <w:r w:rsidRPr="00F957DA">
        <w:rPr>
          <w:sz w:val="24"/>
          <w:szCs w:val="24"/>
        </w:rPr>
        <w:t xml:space="preserve"> et al. 1994; </w:t>
      </w:r>
      <w:proofErr w:type="spellStart"/>
      <w:r w:rsidRPr="00F957DA">
        <w:rPr>
          <w:sz w:val="24"/>
          <w:szCs w:val="24"/>
        </w:rPr>
        <w:t>Morteau</w:t>
      </w:r>
      <w:proofErr w:type="spellEnd"/>
      <w:r w:rsidRPr="00F957DA">
        <w:rPr>
          <w:sz w:val="24"/>
          <w:szCs w:val="24"/>
        </w:rPr>
        <w:t xml:space="preserve"> et al. 1995; Karan et al. 1999). For example, in </w:t>
      </w:r>
      <w:proofErr w:type="spellStart"/>
      <w:r w:rsidRPr="00F957DA">
        <w:rPr>
          <w:sz w:val="24"/>
          <w:szCs w:val="24"/>
        </w:rPr>
        <w:t>isofemale</w:t>
      </w:r>
      <w:proofErr w:type="spellEnd"/>
      <w:r w:rsidRPr="00F957DA">
        <w:rPr>
          <w:sz w:val="24"/>
          <w:szCs w:val="24"/>
        </w:rPr>
        <w:t xml:space="preserve"> lines of </w:t>
      </w:r>
      <w:r w:rsidRPr="00F957DA">
        <w:rPr>
          <w:i/>
          <w:sz w:val="24"/>
          <w:szCs w:val="24"/>
        </w:rPr>
        <w:t xml:space="preserve">D. melanogaster </w:t>
      </w:r>
      <w:r w:rsidRPr="00F957DA">
        <w:rPr>
          <w:sz w:val="24"/>
          <w:szCs w:val="24"/>
        </w:rPr>
        <w:t xml:space="preserve">Karan et al. (1999) reported CVs of about 1.4% lines for thorax length. In outbred populations of </w:t>
      </w:r>
      <w:r w:rsidRPr="00F957DA">
        <w:rPr>
          <w:i/>
          <w:sz w:val="24"/>
          <w:szCs w:val="24"/>
        </w:rPr>
        <w:t>D. melanogaster</w:t>
      </w:r>
      <w:r w:rsidRPr="00F957DA">
        <w:rPr>
          <w:sz w:val="24"/>
          <w:szCs w:val="24"/>
        </w:rPr>
        <w:t xml:space="preserve"> </w:t>
      </w:r>
      <w:r w:rsidR="007F0717">
        <w:rPr>
          <w:sz w:val="24"/>
          <w:szCs w:val="24"/>
        </w:rPr>
        <w:t>reared</w:t>
      </w:r>
      <w:r w:rsidR="007F0717" w:rsidRPr="00F957DA">
        <w:rPr>
          <w:sz w:val="24"/>
          <w:szCs w:val="24"/>
        </w:rPr>
        <w:t xml:space="preserve"> </w:t>
      </w:r>
      <w:r w:rsidRPr="00F957DA">
        <w:rPr>
          <w:sz w:val="24"/>
          <w:szCs w:val="24"/>
        </w:rPr>
        <w:t>in the laboratory, CV approached 2.0% for thorax length (</w:t>
      </w:r>
      <w:proofErr w:type="spellStart"/>
      <w:r w:rsidRPr="00F957DA">
        <w:rPr>
          <w:sz w:val="24"/>
          <w:szCs w:val="24"/>
        </w:rPr>
        <w:t>Morteau</w:t>
      </w:r>
      <w:proofErr w:type="spellEnd"/>
      <w:r w:rsidRPr="00F957DA">
        <w:rPr>
          <w:sz w:val="24"/>
          <w:szCs w:val="24"/>
        </w:rPr>
        <w:t xml:space="preserve"> et al. 1995; Karan et al 1999) and 4.5% for wing length (</w:t>
      </w:r>
      <w:proofErr w:type="spellStart"/>
      <w:r w:rsidRPr="00F957DA">
        <w:rPr>
          <w:sz w:val="24"/>
          <w:szCs w:val="24"/>
        </w:rPr>
        <w:t>Imasheva</w:t>
      </w:r>
      <w:proofErr w:type="spellEnd"/>
      <w:r w:rsidRPr="00F957DA">
        <w:rPr>
          <w:sz w:val="24"/>
          <w:szCs w:val="24"/>
        </w:rPr>
        <w:t xml:space="preserve"> et al. </w:t>
      </w:r>
      <w:r w:rsidRPr="00F957DA">
        <w:rPr>
          <w:sz w:val="24"/>
          <w:szCs w:val="24"/>
        </w:rPr>
        <w:lastRenderedPageBreak/>
        <w:t xml:space="preserve">1994). It is possible that the relative high CVs in our study reflect species specific variability and that morphological traits are more condition-dependent in </w:t>
      </w:r>
      <w:r w:rsidRPr="00F957DA">
        <w:rPr>
          <w:i/>
          <w:sz w:val="24"/>
          <w:szCs w:val="24"/>
        </w:rPr>
        <w:t xml:space="preserve">D. </w:t>
      </w:r>
      <w:proofErr w:type="spellStart"/>
      <w:r w:rsidRPr="00F957DA">
        <w:rPr>
          <w:i/>
          <w:sz w:val="24"/>
          <w:szCs w:val="24"/>
        </w:rPr>
        <w:t>prolongata</w:t>
      </w:r>
      <w:proofErr w:type="spellEnd"/>
      <w:r w:rsidRPr="00F957DA">
        <w:rPr>
          <w:sz w:val="24"/>
          <w:szCs w:val="24"/>
        </w:rPr>
        <w:t>.</w:t>
      </w:r>
      <w:r w:rsidR="003B6E80">
        <w:rPr>
          <w:sz w:val="24"/>
          <w:szCs w:val="24"/>
        </w:rPr>
        <w:t xml:space="preserve"> </w:t>
      </w:r>
    </w:p>
    <w:p w14:paraId="412BF482" w14:textId="1FE64CF8" w:rsidR="00A00222" w:rsidRDefault="00A00222" w:rsidP="0020773E">
      <w:pPr>
        <w:pStyle w:val="HTMLPreformatted"/>
        <w:spacing w:line="480" w:lineRule="auto"/>
        <w:rPr>
          <w:sz w:val="24"/>
          <w:szCs w:val="24"/>
        </w:rPr>
      </w:pPr>
    </w:p>
    <w:p w14:paraId="61238961" w14:textId="77777777" w:rsidR="00905B56" w:rsidRDefault="00905B56" w:rsidP="0020773E">
      <w:pPr>
        <w:pStyle w:val="HTMLPreformatted"/>
        <w:spacing w:line="480" w:lineRule="auto"/>
        <w:rPr>
          <w:sz w:val="24"/>
          <w:szCs w:val="24"/>
        </w:rPr>
      </w:pPr>
    </w:p>
    <w:p w14:paraId="4EDE05C4" w14:textId="29DBF27F" w:rsidR="00A00222" w:rsidRPr="00A00222" w:rsidRDefault="00A00222" w:rsidP="0020773E">
      <w:pPr>
        <w:pStyle w:val="HTMLPreformatted"/>
        <w:spacing w:line="480" w:lineRule="auto"/>
        <w:rPr>
          <w:b/>
          <w:i/>
          <w:sz w:val="24"/>
          <w:szCs w:val="24"/>
        </w:rPr>
      </w:pPr>
      <w:r w:rsidRPr="00F957DA">
        <w:rPr>
          <w:b/>
          <w:i/>
          <w:sz w:val="24"/>
          <w:szCs w:val="24"/>
        </w:rPr>
        <w:t>1.</w:t>
      </w:r>
      <w:r w:rsidR="00DF2222">
        <w:rPr>
          <w:b/>
          <w:i/>
          <w:sz w:val="24"/>
          <w:szCs w:val="24"/>
        </w:rPr>
        <w:t>4</w:t>
      </w:r>
      <w:r w:rsidRPr="00F957DA">
        <w:rPr>
          <w:b/>
          <w:i/>
          <w:sz w:val="24"/>
          <w:szCs w:val="24"/>
        </w:rPr>
        <w:t xml:space="preserve"> </w:t>
      </w:r>
      <w:r>
        <w:rPr>
          <w:b/>
          <w:i/>
          <w:sz w:val="24"/>
          <w:szCs w:val="24"/>
        </w:rPr>
        <w:t>Correlations among</w:t>
      </w:r>
      <w:r w:rsidRPr="00F957DA">
        <w:rPr>
          <w:b/>
          <w:i/>
          <w:sz w:val="24"/>
          <w:szCs w:val="24"/>
        </w:rPr>
        <w:t xml:space="preserve"> morphological traits</w:t>
      </w:r>
      <w:r>
        <w:rPr>
          <w:b/>
          <w:i/>
          <w:sz w:val="24"/>
          <w:szCs w:val="24"/>
        </w:rPr>
        <w:t xml:space="preserve"> and between behavioural traits</w:t>
      </w:r>
    </w:p>
    <w:p w14:paraId="6B91A42D" w14:textId="51F2255E" w:rsidR="00A00222" w:rsidRPr="00A00222" w:rsidRDefault="00A00222" w:rsidP="0020773E">
      <w:pPr>
        <w:pStyle w:val="HTMLPreformatted"/>
        <w:spacing w:line="480" w:lineRule="auto"/>
        <w:rPr>
          <w:sz w:val="24"/>
          <w:szCs w:val="24"/>
          <w:lang w:val="en-US"/>
        </w:rPr>
      </w:pPr>
      <w:r w:rsidRPr="00A00222">
        <w:rPr>
          <w:sz w:val="24"/>
          <w:szCs w:val="24"/>
          <w:lang w:val="en-US"/>
        </w:rPr>
        <w:t>Not surprisingly, we found positive correlations among all leg segments (Figure S</w:t>
      </w:r>
      <w:ins w:id="216" w:author="Tom Ratz" w:date="2025-10-03T11:35:00Z">
        <w:r w:rsidR="00B71048">
          <w:rPr>
            <w:sz w:val="24"/>
            <w:szCs w:val="24"/>
            <w:lang w:val="en-US"/>
          </w:rPr>
          <w:t>1</w:t>
        </w:r>
      </w:ins>
      <w:del w:id="217" w:author="Tom Ratz" w:date="2025-10-03T11:35:00Z">
        <w:r w:rsidRPr="00A00222" w:rsidDel="00B71048">
          <w:rPr>
            <w:sz w:val="24"/>
            <w:szCs w:val="24"/>
            <w:lang w:val="en-US"/>
          </w:rPr>
          <w:delText>2</w:delText>
        </w:r>
      </w:del>
      <w:r w:rsidRPr="00A00222">
        <w:rPr>
          <w:sz w:val="24"/>
          <w:szCs w:val="24"/>
          <w:lang w:val="en-US"/>
        </w:rPr>
        <w:t>). Length and width measurements were moderately to strongly correlated for the tibia and femur, indicating possible isometry among these segments. Tarsus length was positively correlated with femur and tibia sizes, although to a lesser extent. In contrast, correlations between thorax length and the size of the different leg segments were weak (i.e. ≤</w:t>
      </w:r>
      <w:r w:rsidR="000B0761">
        <w:rPr>
          <w:sz w:val="24"/>
          <w:szCs w:val="24"/>
          <w:lang w:val="en-US"/>
        </w:rPr>
        <w:t xml:space="preserve"> </w:t>
      </w:r>
      <w:r w:rsidRPr="00A00222">
        <w:rPr>
          <w:sz w:val="24"/>
          <w:szCs w:val="24"/>
          <w:lang w:val="en-US"/>
        </w:rPr>
        <w:t xml:space="preserve">0.25), indicating a possible </w:t>
      </w:r>
      <w:r w:rsidR="00905B56">
        <w:rPr>
          <w:sz w:val="24"/>
          <w:szCs w:val="24"/>
          <w:lang w:val="en-US"/>
        </w:rPr>
        <w:t>allometry</w:t>
      </w:r>
      <w:r w:rsidR="00905B56" w:rsidRPr="00A00222">
        <w:rPr>
          <w:sz w:val="24"/>
          <w:szCs w:val="24"/>
          <w:lang w:val="en-US"/>
        </w:rPr>
        <w:t xml:space="preserve"> </w:t>
      </w:r>
      <w:r w:rsidRPr="00A00222">
        <w:rPr>
          <w:sz w:val="24"/>
          <w:szCs w:val="24"/>
          <w:lang w:val="en-US"/>
        </w:rPr>
        <w:t xml:space="preserve">between body size and foreleg length. To avoid collinearity among fixed effects in subsequent analyses, tibia length and thorax length were the sole morphological traits used to test for effects of foreleg size and body size. Lastly, there was no evidence for a correlation between territoriality and aggressiveness (r = 0.178, CI = </w:t>
      </w:r>
      <w:r>
        <w:rPr>
          <w:sz w:val="24"/>
          <w:szCs w:val="24"/>
          <w:lang w:val="en-US"/>
        </w:rPr>
        <w:sym w:font="Symbol" w:char="F02D"/>
      </w:r>
      <w:r w:rsidRPr="00A00222">
        <w:rPr>
          <w:sz w:val="24"/>
          <w:szCs w:val="24"/>
          <w:lang w:val="en-US"/>
        </w:rPr>
        <w:t xml:space="preserve">0.020–0.364, </w:t>
      </w:r>
      <w:proofErr w:type="spellStart"/>
      <w:r w:rsidRPr="00A00222">
        <w:rPr>
          <w:sz w:val="24"/>
          <w:szCs w:val="24"/>
          <w:lang w:val="en-US"/>
        </w:rPr>
        <w:t>df</w:t>
      </w:r>
      <w:proofErr w:type="spellEnd"/>
      <w:r w:rsidRPr="00A00222">
        <w:rPr>
          <w:sz w:val="24"/>
          <w:szCs w:val="24"/>
          <w:lang w:val="en-US"/>
        </w:rPr>
        <w:t xml:space="preserve"> = 148, P = 0.078).</w:t>
      </w:r>
    </w:p>
    <w:p w14:paraId="19C28041" w14:textId="77777777" w:rsidR="002051B4" w:rsidRPr="00F957DA" w:rsidRDefault="002051B4" w:rsidP="00E86E4A">
      <w:pPr>
        <w:spacing w:after="0" w:line="240" w:lineRule="auto"/>
        <w:rPr>
          <w:rFonts w:ascii="Times New Roman" w:hAnsi="Times New Roman" w:cs="Times New Roman"/>
          <w:b/>
          <w:i/>
          <w:sz w:val="24"/>
          <w:lang w:val="en-GB"/>
        </w:rPr>
      </w:pPr>
    </w:p>
    <w:p w14:paraId="1E381252" w14:textId="6EEB032E" w:rsidR="00254CD8" w:rsidRPr="00F957DA" w:rsidRDefault="00254CD8" w:rsidP="00E86E4A">
      <w:pPr>
        <w:spacing w:after="0" w:line="240" w:lineRule="auto"/>
        <w:rPr>
          <w:rFonts w:ascii="Times New Roman" w:hAnsi="Times New Roman" w:cs="Times New Roman"/>
          <w:b/>
          <w:i/>
          <w:sz w:val="24"/>
          <w:lang w:val="en-GB"/>
        </w:rPr>
      </w:pPr>
      <w:r w:rsidRPr="00F957DA">
        <w:rPr>
          <w:rFonts w:ascii="Times New Roman" w:hAnsi="Times New Roman" w:cs="Times New Roman"/>
          <w:b/>
          <w:i/>
          <w:sz w:val="24"/>
          <w:lang w:val="en-GB"/>
        </w:rPr>
        <w:t>References</w:t>
      </w:r>
    </w:p>
    <w:p w14:paraId="4ABA6CBC" w14:textId="77777777" w:rsidR="00AA193F" w:rsidRDefault="00AA193F" w:rsidP="00E86E4A">
      <w:pPr>
        <w:widowControl w:val="0"/>
        <w:spacing w:after="0" w:line="240" w:lineRule="auto"/>
        <w:ind w:left="567" w:hanging="567"/>
        <w:rPr>
          <w:rFonts w:ascii="Times New Roman" w:hAnsi="Times New Roman" w:cs="Times New Roman"/>
          <w:sz w:val="24"/>
          <w:lang w:val="en-GB"/>
        </w:rPr>
      </w:pPr>
    </w:p>
    <w:p w14:paraId="3D8F4021" w14:textId="2B78927B" w:rsidR="00B85598" w:rsidRDefault="00B85598" w:rsidP="00E86E4A">
      <w:pPr>
        <w:widowControl w:val="0"/>
        <w:spacing w:after="0" w:line="240" w:lineRule="auto"/>
        <w:ind w:left="567" w:hanging="567"/>
        <w:rPr>
          <w:rFonts w:ascii="Times New Roman" w:hAnsi="Times New Roman" w:cs="Times New Roman"/>
          <w:sz w:val="24"/>
          <w:lang w:val="en-GB"/>
        </w:rPr>
      </w:pPr>
      <w:proofErr w:type="spellStart"/>
      <w:r w:rsidRPr="00B85598">
        <w:rPr>
          <w:rFonts w:ascii="Times New Roman" w:hAnsi="Times New Roman" w:cs="Times New Roman"/>
          <w:sz w:val="24"/>
          <w:lang w:val="en-GB"/>
        </w:rPr>
        <w:t>Bakdash</w:t>
      </w:r>
      <w:proofErr w:type="spellEnd"/>
      <w:r w:rsidRPr="00B85598">
        <w:rPr>
          <w:rFonts w:ascii="Times New Roman" w:hAnsi="Times New Roman" w:cs="Times New Roman"/>
          <w:sz w:val="24"/>
          <w:lang w:val="en-GB"/>
        </w:rPr>
        <w:t xml:space="preserve"> JZ</w:t>
      </w:r>
      <w:r w:rsidR="000E3652">
        <w:rPr>
          <w:rFonts w:ascii="Times New Roman" w:hAnsi="Times New Roman" w:cs="Times New Roman"/>
          <w:sz w:val="24"/>
          <w:lang w:val="en-GB"/>
        </w:rPr>
        <w:t>,</w:t>
      </w:r>
      <w:r w:rsidRPr="00B85598">
        <w:rPr>
          <w:rFonts w:ascii="Times New Roman" w:hAnsi="Times New Roman" w:cs="Times New Roman"/>
          <w:sz w:val="24"/>
          <w:lang w:val="en-GB"/>
        </w:rPr>
        <w:t xml:space="preserve"> </w:t>
      </w:r>
      <w:proofErr w:type="spellStart"/>
      <w:r w:rsidRPr="00B85598">
        <w:rPr>
          <w:rFonts w:ascii="Times New Roman" w:hAnsi="Times New Roman" w:cs="Times New Roman"/>
          <w:sz w:val="24"/>
          <w:lang w:val="en-GB"/>
        </w:rPr>
        <w:t>Marusich</w:t>
      </w:r>
      <w:proofErr w:type="spellEnd"/>
      <w:r w:rsidRPr="00B85598">
        <w:rPr>
          <w:rFonts w:ascii="Times New Roman" w:hAnsi="Times New Roman" w:cs="Times New Roman"/>
          <w:sz w:val="24"/>
          <w:lang w:val="en-GB"/>
        </w:rPr>
        <w:t xml:space="preserve"> LR. 2017 Repeated measures correlation. </w:t>
      </w:r>
      <w:r w:rsidRPr="000E3652">
        <w:rPr>
          <w:rFonts w:ascii="Times New Roman" w:hAnsi="Times New Roman" w:cs="Times New Roman"/>
          <w:i/>
          <w:sz w:val="24"/>
          <w:lang w:val="en-GB"/>
        </w:rPr>
        <w:t>Front</w:t>
      </w:r>
      <w:r w:rsidR="000E3652" w:rsidRPr="000E3652">
        <w:rPr>
          <w:rFonts w:ascii="Times New Roman" w:hAnsi="Times New Roman" w:cs="Times New Roman"/>
          <w:i/>
          <w:sz w:val="24"/>
          <w:lang w:val="en-GB"/>
        </w:rPr>
        <w:t>.</w:t>
      </w:r>
      <w:r w:rsidRPr="000E3652">
        <w:rPr>
          <w:rFonts w:ascii="Times New Roman" w:hAnsi="Times New Roman" w:cs="Times New Roman"/>
          <w:i/>
          <w:sz w:val="24"/>
          <w:lang w:val="en-GB"/>
        </w:rPr>
        <w:t xml:space="preserve"> </w:t>
      </w:r>
      <w:r w:rsidR="000E3652" w:rsidRPr="000E3652">
        <w:rPr>
          <w:rFonts w:ascii="Times New Roman" w:hAnsi="Times New Roman" w:cs="Times New Roman"/>
          <w:i/>
          <w:sz w:val="24"/>
          <w:lang w:val="en-GB"/>
        </w:rPr>
        <w:t>P</w:t>
      </w:r>
      <w:r w:rsidRPr="000E3652">
        <w:rPr>
          <w:rFonts w:ascii="Times New Roman" w:hAnsi="Times New Roman" w:cs="Times New Roman"/>
          <w:i/>
          <w:sz w:val="24"/>
          <w:lang w:val="en-GB"/>
        </w:rPr>
        <w:t>sychol</w:t>
      </w:r>
      <w:r w:rsidR="000E3652" w:rsidRPr="000E3652">
        <w:rPr>
          <w:rFonts w:ascii="Times New Roman" w:hAnsi="Times New Roman" w:cs="Times New Roman"/>
          <w:i/>
          <w:sz w:val="24"/>
          <w:lang w:val="en-GB"/>
        </w:rPr>
        <w:t>.</w:t>
      </w:r>
      <w:r w:rsidRPr="00B85598">
        <w:rPr>
          <w:rFonts w:ascii="Times New Roman" w:hAnsi="Times New Roman" w:cs="Times New Roman"/>
          <w:sz w:val="24"/>
          <w:lang w:val="en-GB"/>
        </w:rPr>
        <w:t xml:space="preserve"> </w:t>
      </w:r>
      <w:r w:rsidRPr="000E3652">
        <w:rPr>
          <w:rFonts w:ascii="Times New Roman" w:hAnsi="Times New Roman" w:cs="Times New Roman"/>
          <w:b/>
          <w:sz w:val="24"/>
          <w:lang w:val="en-GB"/>
        </w:rPr>
        <w:t>8</w:t>
      </w:r>
      <w:r w:rsidRPr="00B85598">
        <w:rPr>
          <w:rFonts w:ascii="Times New Roman" w:hAnsi="Times New Roman" w:cs="Times New Roman"/>
          <w:sz w:val="24"/>
          <w:lang w:val="en-GB"/>
        </w:rPr>
        <w:t>, p.252904.</w:t>
      </w:r>
    </w:p>
    <w:p w14:paraId="03D99815" w14:textId="60578751" w:rsidR="00B85598" w:rsidDel="006854C6" w:rsidRDefault="00B85598" w:rsidP="00E86E4A">
      <w:pPr>
        <w:widowControl w:val="0"/>
        <w:spacing w:after="0" w:line="240" w:lineRule="auto"/>
        <w:ind w:left="567" w:hanging="567"/>
        <w:rPr>
          <w:del w:id="218" w:author="Tom Ratz" w:date="2025-10-10T21:41:00Z"/>
          <w:rFonts w:ascii="Times New Roman" w:hAnsi="Times New Roman" w:cs="Times New Roman"/>
          <w:sz w:val="24"/>
          <w:lang w:val="en-GB"/>
        </w:rPr>
      </w:pPr>
      <w:del w:id="219" w:author="Tom Ratz" w:date="2025-10-10T21:41:00Z">
        <w:r w:rsidRPr="00B85598" w:rsidDel="006854C6">
          <w:rPr>
            <w:rFonts w:ascii="Times New Roman" w:hAnsi="Times New Roman" w:cs="Times New Roman"/>
            <w:sz w:val="24"/>
            <w:lang w:val="en-GB"/>
          </w:rPr>
          <w:delText xml:space="preserve">Bürkner P-C. 2017 brms: An R Package for Bayesian Multilevel Models Using Stan. </w:delText>
        </w:r>
        <w:r w:rsidR="000E3652" w:rsidRPr="008C301E" w:rsidDel="006854C6">
          <w:rPr>
            <w:rFonts w:ascii="Times New Roman" w:hAnsi="Times New Roman" w:cs="Times New Roman"/>
            <w:i/>
            <w:sz w:val="24"/>
            <w:lang w:val="en-GB"/>
          </w:rPr>
          <w:delText>J</w:delText>
        </w:r>
        <w:r w:rsidRPr="008C301E" w:rsidDel="006854C6">
          <w:rPr>
            <w:rFonts w:ascii="Times New Roman" w:hAnsi="Times New Roman" w:cs="Times New Roman"/>
            <w:i/>
            <w:sz w:val="24"/>
            <w:lang w:val="en-GB"/>
          </w:rPr>
          <w:delText xml:space="preserve"> Stat</w:delText>
        </w:r>
        <w:r w:rsidR="000E3652" w:rsidRPr="008C301E" w:rsidDel="006854C6">
          <w:rPr>
            <w:rFonts w:ascii="Times New Roman" w:hAnsi="Times New Roman" w:cs="Times New Roman"/>
            <w:i/>
            <w:sz w:val="24"/>
            <w:lang w:val="en-GB"/>
          </w:rPr>
          <w:delText>.</w:delText>
        </w:r>
        <w:r w:rsidRPr="008C301E" w:rsidDel="006854C6">
          <w:rPr>
            <w:rFonts w:ascii="Times New Roman" w:hAnsi="Times New Roman" w:cs="Times New Roman"/>
            <w:i/>
            <w:sz w:val="24"/>
            <w:lang w:val="en-GB"/>
          </w:rPr>
          <w:delText xml:space="preserve"> Soft</w:delText>
        </w:r>
        <w:r w:rsidR="000E3652" w:rsidRPr="008C301E" w:rsidDel="006854C6">
          <w:rPr>
            <w:rFonts w:ascii="Times New Roman" w:hAnsi="Times New Roman" w:cs="Times New Roman"/>
            <w:i/>
            <w:sz w:val="24"/>
            <w:lang w:val="en-GB"/>
          </w:rPr>
          <w:delText>.</w:delText>
        </w:r>
        <w:r w:rsidRPr="00B85598" w:rsidDel="006854C6">
          <w:rPr>
            <w:rFonts w:ascii="Times New Roman" w:hAnsi="Times New Roman" w:cs="Times New Roman"/>
            <w:sz w:val="24"/>
            <w:lang w:val="en-GB"/>
          </w:rPr>
          <w:delText xml:space="preserve"> </w:delText>
        </w:r>
        <w:r w:rsidRPr="008C301E" w:rsidDel="006854C6">
          <w:rPr>
            <w:rFonts w:ascii="Times New Roman" w:hAnsi="Times New Roman" w:cs="Times New Roman"/>
            <w:b/>
            <w:sz w:val="24"/>
            <w:lang w:val="en-GB"/>
          </w:rPr>
          <w:delText>80</w:delText>
        </w:r>
        <w:r w:rsidRPr="00B85598" w:rsidDel="006854C6">
          <w:rPr>
            <w:rFonts w:ascii="Times New Roman" w:hAnsi="Times New Roman" w:cs="Times New Roman"/>
            <w:sz w:val="24"/>
            <w:lang w:val="en-GB"/>
          </w:rPr>
          <w:delText>, 1</w:delText>
        </w:r>
        <w:r w:rsidR="000E3652" w:rsidDel="006854C6">
          <w:rPr>
            <w:rFonts w:ascii="Times New Roman" w:hAnsi="Times New Roman" w:cs="Times New Roman"/>
            <w:sz w:val="24"/>
            <w:lang w:val="en-GB"/>
          </w:rPr>
          <w:delText>–</w:delText>
        </w:r>
        <w:r w:rsidRPr="00B85598" w:rsidDel="006854C6">
          <w:rPr>
            <w:rFonts w:ascii="Times New Roman" w:hAnsi="Times New Roman" w:cs="Times New Roman"/>
            <w:sz w:val="24"/>
            <w:lang w:val="en-GB"/>
          </w:rPr>
          <w:delText>28.</w:delText>
        </w:r>
      </w:del>
    </w:p>
    <w:p w14:paraId="3B3FC42B" w14:textId="533EC8EA" w:rsidR="000E3652" w:rsidRDefault="000E3652" w:rsidP="00E86E4A">
      <w:pPr>
        <w:widowControl w:val="0"/>
        <w:spacing w:after="0" w:line="240" w:lineRule="auto"/>
        <w:ind w:left="567" w:hanging="567"/>
        <w:rPr>
          <w:rFonts w:ascii="Times New Roman" w:hAnsi="Times New Roman" w:cs="Times New Roman"/>
          <w:sz w:val="24"/>
          <w:lang w:val="en-GB"/>
        </w:rPr>
      </w:pPr>
      <w:r w:rsidRPr="000E3652">
        <w:rPr>
          <w:rFonts w:ascii="Times New Roman" w:hAnsi="Times New Roman" w:cs="Times New Roman"/>
          <w:sz w:val="24"/>
          <w:lang w:val="en-GB"/>
        </w:rPr>
        <w:t>Coyne JA</w:t>
      </w:r>
      <w:r>
        <w:rPr>
          <w:rFonts w:ascii="Times New Roman" w:hAnsi="Times New Roman" w:cs="Times New Roman"/>
          <w:sz w:val="24"/>
          <w:lang w:val="en-GB"/>
        </w:rPr>
        <w:t>,</w:t>
      </w:r>
      <w:r w:rsidRPr="000E3652">
        <w:rPr>
          <w:rFonts w:ascii="Times New Roman" w:hAnsi="Times New Roman" w:cs="Times New Roman"/>
          <w:sz w:val="24"/>
          <w:lang w:val="en-GB"/>
        </w:rPr>
        <w:t xml:space="preserve"> Beecham E. 1987 Heritability of two morphological characters within and among natural populations of </w:t>
      </w:r>
      <w:r w:rsidRPr="000E3652">
        <w:rPr>
          <w:rFonts w:ascii="Times New Roman" w:hAnsi="Times New Roman" w:cs="Times New Roman"/>
          <w:i/>
          <w:sz w:val="24"/>
          <w:lang w:val="en-GB"/>
        </w:rPr>
        <w:t>Drosophila melanogaster</w:t>
      </w:r>
      <w:r w:rsidRPr="000E3652">
        <w:rPr>
          <w:rFonts w:ascii="Times New Roman" w:hAnsi="Times New Roman" w:cs="Times New Roman"/>
          <w:sz w:val="24"/>
          <w:lang w:val="en-GB"/>
        </w:rPr>
        <w:t xml:space="preserve">. </w:t>
      </w:r>
      <w:r w:rsidRPr="008C301E">
        <w:rPr>
          <w:rFonts w:ascii="Times New Roman" w:hAnsi="Times New Roman" w:cs="Times New Roman"/>
          <w:i/>
          <w:sz w:val="24"/>
          <w:lang w:val="en-GB"/>
        </w:rPr>
        <w:t>Genetics</w:t>
      </w:r>
      <w:r w:rsidRPr="000E3652">
        <w:rPr>
          <w:rFonts w:ascii="Times New Roman" w:hAnsi="Times New Roman" w:cs="Times New Roman"/>
          <w:sz w:val="24"/>
          <w:lang w:val="en-GB"/>
        </w:rPr>
        <w:t xml:space="preserve"> </w:t>
      </w:r>
      <w:r w:rsidRPr="008C301E">
        <w:rPr>
          <w:rFonts w:ascii="Times New Roman" w:hAnsi="Times New Roman" w:cs="Times New Roman"/>
          <w:b/>
          <w:sz w:val="24"/>
          <w:lang w:val="en-GB"/>
        </w:rPr>
        <w:t>117</w:t>
      </w:r>
      <w:r w:rsidRPr="000E3652">
        <w:rPr>
          <w:rFonts w:ascii="Times New Roman" w:hAnsi="Times New Roman" w:cs="Times New Roman"/>
          <w:sz w:val="24"/>
          <w:lang w:val="en-GB"/>
        </w:rPr>
        <w:t>, 727</w:t>
      </w:r>
      <w:r w:rsidR="008C301E">
        <w:rPr>
          <w:rFonts w:ascii="Times New Roman" w:hAnsi="Times New Roman" w:cs="Times New Roman"/>
          <w:sz w:val="24"/>
          <w:lang w:val="en-GB"/>
        </w:rPr>
        <w:t>–</w:t>
      </w:r>
      <w:r w:rsidRPr="000E3652">
        <w:rPr>
          <w:rFonts w:ascii="Times New Roman" w:hAnsi="Times New Roman" w:cs="Times New Roman"/>
          <w:sz w:val="24"/>
          <w:lang w:val="en-GB"/>
        </w:rPr>
        <w:t>737.</w:t>
      </w:r>
    </w:p>
    <w:p w14:paraId="4C5F5910" w14:textId="0A11C3FB" w:rsidR="005D0C5C" w:rsidRDefault="00856914" w:rsidP="00E86E4A">
      <w:pPr>
        <w:widowControl w:val="0"/>
        <w:spacing w:after="0" w:line="240" w:lineRule="auto"/>
        <w:ind w:left="567" w:hanging="567"/>
        <w:rPr>
          <w:ins w:id="220" w:author="Tom Ratz" w:date="2025-10-10T16:25:00Z"/>
          <w:rFonts w:ascii="Times New Roman" w:hAnsi="Times New Roman" w:cs="Times New Roman"/>
          <w:sz w:val="24"/>
          <w:lang w:val="en-GB"/>
        </w:rPr>
      </w:pPr>
      <w:ins w:id="221" w:author="Tom Ratz" w:date="2025-10-10T16:25:00Z">
        <w:r>
          <w:rPr>
            <w:rFonts w:ascii="Times New Roman" w:hAnsi="Times New Roman" w:cs="Times New Roman"/>
            <w:sz w:val="24"/>
            <w:lang w:val="en-GB"/>
          </w:rPr>
          <w:t xml:space="preserve">De </w:t>
        </w:r>
        <w:proofErr w:type="spellStart"/>
        <w:r>
          <w:rPr>
            <w:rFonts w:ascii="Times New Roman" w:hAnsi="Times New Roman" w:cs="Times New Roman"/>
            <w:sz w:val="24"/>
            <w:lang w:val="en-GB"/>
          </w:rPr>
          <w:t>Nardo</w:t>
        </w:r>
        <w:proofErr w:type="spellEnd"/>
        <w:r>
          <w:rPr>
            <w:rFonts w:ascii="Times New Roman" w:hAnsi="Times New Roman" w:cs="Times New Roman"/>
            <w:sz w:val="24"/>
            <w:lang w:val="en-GB"/>
          </w:rPr>
          <w:t xml:space="preserve"> A</w:t>
        </w:r>
      </w:ins>
      <w:ins w:id="222" w:author="Tom Ratz" w:date="2025-10-10T16:26:00Z">
        <w:r>
          <w:rPr>
            <w:rFonts w:ascii="Times New Roman" w:hAnsi="Times New Roman" w:cs="Times New Roman"/>
            <w:sz w:val="24"/>
            <w:lang w:val="en-GB"/>
          </w:rPr>
          <w:t>N</w:t>
        </w:r>
      </w:ins>
      <w:ins w:id="223" w:author="Tom Ratz" w:date="2025-10-10T16:25:00Z">
        <w:r w:rsidR="005D0C5C" w:rsidRPr="005D0C5C">
          <w:rPr>
            <w:rFonts w:ascii="Times New Roman" w:hAnsi="Times New Roman" w:cs="Times New Roman"/>
            <w:sz w:val="24"/>
            <w:lang w:val="en-GB"/>
          </w:rPr>
          <w:t>, Biswas</w:t>
        </w:r>
      </w:ins>
      <w:ins w:id="224" w:author="Tom Ratz" w:date="2025-10-10T16:26:00Z">
        <w:r>
          <w:rPr>
            <w:rFonts w:ascii="Times New Roman" w:hAnsi="Times New Roman" w:cs="Times New Roman"/>
            <w:sz w:val="24"/>
            <w:lang w:val="en-GB"/>
          </w:rPr>
          <w:t xml:space="preserve"> B</w:t>
        </w:r>
      </w:ins>
      <w:ins w:id="225" w:author="Tom Ratz" w:date="2025-10-10T16:25:00Z">
        <w:r w:rsidR="005D0C5C" w:rsidRPr="005D0C5C">
          <w:rPr>
            <w:rFonts w:ascii="Times New Roman" w:hAnsi="Times New Roman" w:cs="Times New Roman"/>
            <w:sz w:val="24"/>
            <w:lang w:val="en-GB"/>
          </w:rPr>
          <w:t xml:space="preserve">, </w:t>
        </w:r>
        <w:proofErr w:type="spellStart"/>
        <w:r w:rsidR="005D0C5C" w:rsidRPr="005D0C5C">
          <w:rPr>
            <w:rFonts w:ascii="Times New Roman" w:hAnsi="Times New Roman" w:cs="Times New Roman"/>
            <w:sz w:val="24"/>
            <w:lang w:val="en-GB"/>
          </w:rPr>
          <w:t>Perdigón</w:t>
        </w:r>
        <w:proofErr w:type="spellEnd"/>
        <w:r w:rsidR="005D0C5C" w:rsidRPr="005D0C5C">
          <w:rPr>
            <w:rFonts w:ascii="Times New Roman" w:hAnsi="Times New Roman" w:cs="Times New Roman"/>
            <w:sz w:val="24"/>
            <w:lang w:val="en-GB"/>
          </w:rPr>
          <w:t xml:space="preserve"> Ferreira</w:t>
        </w:r>
      </w:ins>
      <w:ins w:id="226" w:author="Tom Ratz" w:date="2025-10-10T16:26:00Z">
        <w:r>
          <w:rPr>
            <w:rFonts w:ascii="Times New Roman" w:hAnsi="Times New Roman" w:cs="Times New Roman"/>
            <w:sz w:val="24"/>
            <w:lang w:val="en-GB"/>
          </w:rPr>
          <w:t xml:space="preserve"> J</w:t>
        </w:r>
      </w:ins>
      <w:ins w:id="227" w:author="Tom Ratz" w:date="2025-10-10T16:25:00Z">
        <w:r w:rsidR="005D0C5C" w:rsidRPr="005D0C5C">
          <w:rPr>
            <w:rFonts w:ascii="Times New Roman" w:hAnsi="Times New Roman" w:cs="Times New Roman"/>
            <w:sz w:val="24"/>
            <w:lang w:val="en-GB"/>
          </w:rPr>
          <w:t>, Meena</w:t>
        </w:r>
      </w:ins>
      <w:ins w:id="228" w:author="Tom Ratz" w:date="2025-10-10T16:26:00Z">
        <w:r>
          <w:rPr>
            <w:rFonts w:ascii="Times New Roman" w:hAnsi="Times New Roman" w:cs="Times New Roman"/>
            <w:sz w:val="24"/>
            <w:lang w:val="en-GB"/>
          </w:rPr>
          <w:t xml:space="preserve"> A</w:t>
        </w:r>
      </w:ins>
      <w:ins w:id="229" w:author="Tom Ratz" w:date="2025-10-10T16:25:00Z">
        <w:r w:rsidR="005D0C5C" w:rsidRPr="005D0C5C">
          <w:rPr>
            <w:rFonts w:ascii="Times New Roman" w:hAnsi="Times New Roman" w:cs="Times New Roman"/>
            <w:sz w:val="24"/>
            <w:lang w:val="en-GB"/>
          </w:rPr>
          <w:t xml:space="preserve">, </w:t>
        </w:r>
        <w:proofErr w:type="spellStart"/>
        <w:r w:rsidR="005D0C5C" w:rsidRPr="005D0C5C">
          <w:rPr>
            <w:rFonts w:ascii="Times New Roman" w:hAnsi="Times New Roman" w:cs="Times New Roman"/>
            <w:sz w:val="24"/>
            <w:lang w:val="en-GB"/>
          </w:rPr>
          <w:t>Lüpold</w:t>
        </w:r>
      </w:ins>
      <w:proofErr w:type="spellEnd"/>
      <w:ins w:id="230" w:author="Tom Ratz" w:date="2025-10-10T16:26:00Z">
        <w:r>
          <w:rPr>
            <w:rFonts w:ascii="Times New Roman" w:hAnsi="Times New Roman" w:cs="Times New Roman"/>
            <w:sz w:val="24"/>
            <w:lang w:val="en-GB"/>
          </w:rPr>
          <w:t xml:space="preserve"> SK</w:t>
        </w:r>
      </w:ins>
      <w:ins w:id="231" w:author="Tom Ratz" w:date="2025-10-10T16:25:00Z">
        <w:r w:rsidR="005D0C5C" w:rsidRPr="005D0C5C">
          <w:rPr>
            <w:rFonts w:ascii="Times New Roman" w:hAnsi="Times New Roman" w:cs="Times New Roman"/>
            <w:sz w:val="24"/>
            <w:lang w:val="en-GB"/>
          </w:rPr>
          <w:t>.</w:t>
        </w:r>
      </w:ins>
      <w:ins w:id="232" w:author="Tom Ratz" w:date="2025-10-10T16:26:00Z">
        <w:r>
          <w:rPr>
            <w:rFonts w:ascii="Times New Roman" w:hAnsi="Times New Roman" w:cs="Times New Roman"/>
            <w:sz w:val="24"/>
            <w:lang w:val="en-GB"/>
          </w:rPr>
          <w:t xml:space="preserve"> 2025</w:t>
        </w:r>
      </w:ins>
      <w:ins w:id="233" w:author="Tom Ratz" w:date="2025-10-10T16:25:00Z">
        <w:r>
          <w:rPr>
            <w:rFonts w:ascii="Times New Roman" w:hAnsi="Times New Roman" w:cs="Times New Roman"/>
            <w:sz w:val="24"/>
            <w:lang w:val="en-GB"/>
          </w:rPr>
          <w:t xml:space="preserve"> </w:t>
        </w:r>
        <w:r w:rsidR="005D0C5C" w:rsidRPr="005D0C5C">
          <w:rPr>
            <w:rFonts w:ascii="Times New Roman" w:hAnsi="Times New Roman" w:cs="Times New Roman"/>
            <w:sz w:val="24"/>
            <w:lang w:val="en-GB"/>
          </w:rPr>
          <w:t xml:space="preserve">Socio-ecological context modulates the significance of territorial contest competition in </w:t>
        </w:r>
        <w:r w:rsidR="005D0C5C" w:rsidRPr="005D0C5C">
          <w:rPr>
            <w:rFonts w:ascii="Times New Roman" w:hAnsi="Times New Roman" w:cs="Times New Roman"/>
            <w:i/>
            <w:sz w:val="24"/>
            <w:lang w:val="en-GB"/>
            <w:rPrChange w:id="234" w:author="Tom Ratz" w:date="2025-10-10T16:25:00Z">
              <w:rPr>
                <w:rFonts w:ascii="Times New Roman" w:hAnsi="Times New Roman" w:cs="Times New Roman"/>
                <w:sz w:val="24"/>
                <w:lang w:val="en-GB"/>
              </w:rPr>
            </w:rPrChange>
          </w:rPr>
          <w:t xml:space="preserve">Drosophila </w:t>
        </w:r>
        <w:proofErr w:type="spellStart"/>
        <w:r w:rsidR="005D0C5C" w:rsidRPr="005D0C5C">
          <w:rPr>
            <w:rFonts w:ascii="Times New Roman" w:hAnsi="Times New Roman" w:cs="Times New Roman"/>
            <w:i/>
            <w:sz w:val="24"/>
            <w:lang w:val="en-GB"/>
            <w:rPrChange w:id="235" w:author="Tom Ratz" w:date="2025-10-10T16:25:00Z">
              <w:rPr>
                <w:rFonts w:ascii="Times New Roman" w:hAnsi="Times New Roman" w:cs="Times New Roman"/>
                <w:sz w:val="24"/>
                <w:lang w:val="en-GB"/>
              </w:rPr>
            </w:rPrChange>
          </w:rPr>
          <w:t>prolongata</w:t>
        </w:r>
        <w:proofErr w:type="spellEnd"/>
        <w:r>
          <w:rPr>
            <w:rFonts w:ascii="Times New Roman" w:hAnsi="Times New Roman" w:cs="Times New Roman"/>
            <w:sz w:val="24"/>
            <w:lang w:val="en-GB"/>
          </w:rPr>
          <w:t>.</w:t>
        </w:r>
        <w:r w:rsidR="005D0C5C" w:rsidRPr="005D0C5C">
          <w:rPr>
            <w:rFonts w:ascii="Times New Roman" w:hAnsi="Times New Roman" w:cs="Times New Roman"/>
            <w:sz w:val="24"/>
            <w:lang w:val="en-GB"/>
          </w:rPr>
          <w:t xml:space="preserve"> </w:t>
        </w:r>
        <w:r w:rsidR="005D0C5C" w:rsidRPr="00856914">
          <w:rPr>
            <w:rFonts w:ascii="Times New Roman" w:hAnsi="Times New Roman" w:cs="Times New Roman"/>
            <w:i/>
            <w:sz w:val="24"/>
            <w:lang w:val="en-GB"/>
            <w:rPrChange w:id="236" w:author="Tom Ratz" w:date="2025-10-10T16:28:00Z">
              <w:rPr>
                <w:rFonts w:ascii="Times New Roman" w:hAnsi="Times New Roman" w:cs="Times New Roman"/>
                <w:sz w:val="24"/>
                <w:lang w:val="en-GB"/>
              </w:rPr>
            </w:rPrChange>
          </w:rPr>
          <w:t>Proc</w:t>
        </w:r>
      </w:ins>
      <w:ins w:id="237" w:author="Tom Ratz" w:date="2025-10-10T16:28:00Z">
        <w:r w:rsidRPr="00856914">
          <w:rPr>
            <w:rFonts w:ascii="Times New Roman" w:hAnsi="Times New Roman" w:cs="Times New Roman"/>
            <w:i/>
            <w:sz w:val="24"/>
            <w:lang w:val="en-GB"/>
            <w:rPrChange w:id="238" w:author="Tom Ratz" w:date="2025-10-10T16:28:00Z">
              <w:rPr>
                <w:rFonts w:ascii="Times New Roman" w:hAnsi="Times New Roman" w:cs="Times New Roman"/>
                <w:sz w:val="24"/>
                <w:lang w:val="en-GB"/>
              </w:rPr>
            </w:rPrChange>
          </w:rPr>
          <w:t>.</w:t>
        </w:r>
      </w:ins>
      <w:ins w:id="239" w:author="Tom Ratz" w:date="2025-10-10T16:25:00Z">
        <w:r w:rsidR="005D0C5C" w:rsidRPr="00856914">
          <w:rPr>
            <w:rFonts w:ascii="Times New Roman" w:hAnsi="Times New Roman" w:cs="Times New Roman"/>
            <w:i/>
            <w:sz w:val="24"/>
            <w:lang w:val="en-GB"/>
            <w:rPrChange w:id="240" w:author="Tom Ratz" w:date="2025-10-10T16:28:00Z">
              <w:rPr>
                <w:rFonts w:ascii="Times New Roman" w:hAnsi="Times New Roman" w:cs="Times New Roman"/>
                <w:sz w:val="24"/>
                <w:lang w:val="en-GB"/>
              </w:rPr>
            </w:rPrChange>
          </w:rPr>
          <w:t xml:space="preserve"> </w:t>
        </w:r>
      </w:ins>
      <w:ins w:id="241" w:author="Tom Ratz" w:date="2025-10-10T16:27:00Z">
        <w:r w:rsidRPr="00856914">
          <w:rPr>
            <w:rFonts w:ascii="Times New Roman" w:hAnsi="Times New Roman" w:cs="Times New Roman"/>
            <w:i/>
            <w:sz w:val="24"/>
            <w:lang w:val="en-GB"/>
            <w:rPrChange w:id="242" w:author="Tom Ratz" w:date="2025-10-10T16:28:00Z">
              <w:rPr>
                <w:rFonts w:ascii="Times New Roman" w:hAnsi="Times New Roman" w:cs="Times New Roman"/>
                <w:sz w:val="24"/>
                <w:lang w:val="en-GB"/>
              </w:rPr>
            </w:rPrChange>
          </w:rPr>
          <w:t>R</w:t>
        </w:r>
      </w:ins>
      <w:ins w:id="243" w:author="Tom Ratz" w:date="2025-10-10T16:28:00Z">
        <w:r w:rsidRPr="00856914">
          <w:rPr>
            <w:rFonts w:ascii="Times New Roman" w:hAnsi="Times New Roman" w:cs="Times New Roman"/>
            <w:i/>
            <w:sz w:val="24"/>
            <w:lang w:val="en-GB"/>
            <w:rPrChange w:id="244" w:author="Tom Ratz" w:date="2025-10-10T16:28:00Z">
              <w:rPr>
                <w:rFonts w:ascii="Times New Roman" w:hAnsi="Times New Roman" w:cs="Times New Roman"/>
                <w:sz w:val="24"/>
                <w:lang w:val="en-GB"/>
              </w:rPr>
            </w:rPrChange>
          </w:rPr>
          <w:t>.</w:t>
        </w:r>
      </w:ins>
      <w:ins w:id="245" w:author="Tom Ratz" w:date="2025-10-10T16:27:00Z">
        <w:r w:rsidRPr="00856914">
          <w:rPr>
            <w:rFonts w:ascii="Times New Roman" w:hAnsi="Times New Roman" w:cs="Times New Roman"/>
            <w:i/>
            <w:sz w:val="24"/>
            <w:lang w:val="en-GB"/>
            <w:rPrChange w:id="246" w:author="Tom Ratz" w:date="2025-10-10T16:28:00Z">
              <w:rPr>
                <w:rFonts w:ascii="Times New Roman" w:hAnsi="Times New Roman" w:cs="Times New Roman"/>
                <w:sz w:val="24"/>
                <w:lang w:val="en-GB"/>
              </w:rPr>
            </w:rPrChange>
          </w:rPr>
          <w:t xml:space="preserve"> Soc</w:t>
        </w:r>
      </w:ins>
      <w:ins w:id="247" w:author="Tom Ratz" w:date="2025-10-10T16:28:00Z">
        <w:r w:rsidRPr="00856914">
          <w:rPr>
            <w:rFonts w:ascii="Times New Roman" w:hAnsi="Times New Roman" w:cs="Times New Roman"/>
            <w:i/>
            <w:sz w:val="24"/>
            <w:lang w:val="en-GB"/>
            <w:rPrChange w:id="248" w:author="Tom Ratz" w:date="2025-10-10T16:28:00Z">
              <w:rPr>
                <w:rFonts w:ascii="Times New Roman" w:hAnsi="Times New Roman" w:cs="Times New Roman"/>
                <w:sz w:val="24"/>
                <w:lang w:val="en-GB"/>
              </w:rPr>
            </w:rPrChange>
          </w:rPr>
          <w:t>.</w:t>
        </w:r>
      </w:ins>
      <w:ins w:id="249" w:author="Tom Ratz" w:date="2025-10-10T16:27:00Z">
        <w:r w:rsidRPr="00856914">
          <w:rPr>
            <w:rFonts w:ascii="Times New Roman" w:hAnsi="Times New Roman" w:cs="Times New Roman"/>
            <w:i/>
            <w:sz w:val="24"/>
            <w:lang w:val="en-GB"/>
            <w:rPrChange w:id="250" w:author="Tom Ratz" w:date="2025-10-10T16:28:00Z">
              <w:rPr>
                <w:rFonts w:ascii="Times New Roman" w:hAnsi="Times New Roman" w:cs="Times New Roman"/>
                <w:sz w:val="24"/>
                <w:lang w:val="en-GB"/>
              </w:rPr>
            </w:rPrChange>
          </w:rPr>
          <w:t xml:space="preserve"> </w:t>
        </w:r>
      </w:ins>
      <w:ins w:id="251" w:author="Tom Ratz" w:date="2025-10-10T16:25:00Z">
        <w:r w:rsidR="005D0C5C" w:rsidRPr="00856914">
          <w:rPr>
            <w:rFonts w:ascii="Times New Roman" w:hAnsi="Times New Roman" w:cs="Times New Roman"/>
            <w:i/>
            <w:sz w:val="24"/>
            <w:lang w:val="en-GB"/>
            <w:rPrChange w:id="252" w:author="Tom Ratz" w:date="2025-10-10T16:28:00Z">
              <w:rPr>
                <w:rFonts w:ascii="Times New Roman" w:hAnsi="Times New Roman" w:cs="Times New Roman"/>
                <w:sz w:val="24"/>
                <w:lang w:val="en-GB"/>
              </w:rPr>
            </w:rPrChange>
          </w:rPr>
          <w:t>B</w:t>
        </w:r>
      </w:ins>
      <w:ins w:id="253" w:author="Tom Ratz" w:date="2025-10-10T16:27:00Z">
        <w:r w:rsidRPr="00856914">
          <w:rPr>
            <w:rFonts w:ascii="Times New Roman" w:hAnsi="Times New Roman" w:cs="Times New Roman"/>
            <w:i/>
            <w:sz w:val="24"/>
            <w:lang w:val="en-GB"/>
            <w:rPrChange w:id="254" w:author="Tom Ratz" w:date="2025-10-10T16:28:00Z">
              <w:rPr>
                <w:rFonts w:ascii="Times New Roman" w:hAnsi="Times New Roman" w:cs="Times New Roman"/>
                <w:sz w:val="24"/>
                <w:lang w:val="en-GB"/>
              </w:rPr>
            </w:rPrChange>
          </w:rPr>
          <w:t xml:space="preserve"> Biol. Sci.</w:t>
        </w:r>
      </w:ins>
      <w:ins w:id="255" w:author="Tom Ratz" w:date="2025-10-10T16:25:00Z">
        <w:r w:rsidR="005D0C5C" w:rsidRPr="005D0C5C">
          <w:rPr>
            <w:rFonts w:ascii="Times New Roman" w:hAnsi="Times New Roman" w:cs="Times New Roman"/>
            <w:sz w:val="24"/>
            <w:lang w:val="en-GB"/>
          </w:rPr>
          <w:t xml:space="preserve"> 292, 20242501.</w:t>
        </w:r>
      </w:ins>
    </w:p>
    <w:p w14:paraId="08C9FAF4" w14:textId="11ED07F1" w:rsidR="00B85598" w:rsidDel="009D071B" w:rsidRDefault="00B85598" w:rsidP="00E86E4A">
      <w:pPr>
        <w:widowControl w:val="0"/>
        <w:spacing w:after="0" w:line="240" w:lineRule="auto"/>
        <w:ind w:left="567" w:hanging="567"/>
        <w:rPr>
          <w:del w:id="256" w:author="Tom Ratz" w:date="2025-10-10T21:41:00Z"/>
          <w:rFonts w:ascii="Times New Roman" w:hAnsi="Times New Roman" w:cs="Times New Roman"/>
          <w:sz w:val="24"/>
          <w:lang w:val="en-GB"/>
        </w:rPr>
      </w:pPr>
      <w:del w:id="257" w:author="Tom Ratz" w:date="2025-10-10T21:41:00Z">
        <w:r w:rsidRPr="00B85598" w:rsidDel="009D071B">
          <w:rPr>
            <w:rFonts w:ascii="Times New Roman" w:hAnsi="Times New Roman" w:cs="Times New Roman"/>
            <w:sz w:val="24"/>
            <w:lang w:val="en-GB"/>
          </w:rPr>
          <w:delText>Dochtermann NA</w:delText>
        </w:r>
        <w:r w:rsidR="000A4C8D" w:rsidDel="009D071B">
          <w:rPr>
            <w:rFonts w:ascii="Times New Roman" w:hAnsi="Times New Roman" w:cs="Times New Roman"/>
            <w:sz w:val="24"/>
            <w:lang w:val="en-GB"/>
          </w:rPr>
          <w:delText>,</w:delText>
        </w:r>
        <w:r w:rsidRPr="00B85598" w:rsidDel="009D071B">
          <w:rPr>
            <w:rFonts w:ascii="Times New Roman" w:hAnsi="Times New Roman" w:cs="Times New Roman"/>
            <w:sz w:val="24"/>
            <w:lang w:val="en-GB"/>
          </w:rPr>
          <w:delText xml:space="preserve"> Royauté R. 2019 The mean matters: going beyond repeatability to interpret behavioural variation. </w:delText>
        </w:r>
        <w:r w:rsidRPr="000A4C8D" w:rsidDel="009D071B">
          <w:rPr>
            <w:rFonts w:ascii="Times New Roman" w:hAnsi="Times New Roman" w:cs="Times New Roman"/>
            <w:i/>
            <w:sz w:val="24"/>
            <w:lang w:val="en-GB"/>
          </w:rPr>
          <w:delText>Anim</w:delText>
        </w:r>
        <w:r w:rsidR="000A4C8D" w:rsidRPr="000A4C8D" w:rsidDel="009D071B">
          <w:rPr>
            <w:rFonts w:ascii="Times New Roman" w:hAnsi="Times New Roman" w:cs="Times New Roman"/>
            <w:i/>
            <w:sz w:val="24"/>
            <w:lang w:val="en-GB"/>
          </w:rPr>
          <w:delText>.</w:delText>
        </w:r>
        <w:r w:rsidRPr="000A4C8D" w:rsidDel="009D071B">
          <w:rPr>
            <w:rFonts w:ascii="Times New Roman" w:hAnsi="Times New Roman" w:cs="Times New Roman"/>
            <w:i/>
            <w:sz w:val="24"/>
            <w:lang w:val="en-GB"/>
          </w:rPr>
          <w:delText xml:space="preserve"> Behav</w:delText>
        </w:r>
        <w:r w:rsidR="000A4C8D" w:rsidRPr="000A4C8D" w:rsidDel="009D071B">
          <w:rPr>
            <w:rFonts w:ascii="Times New Roman" w:hAnsi="Times New Roman" w:cs="Times New Roman"/>
            <w:i/>
            <w:sz w:val="24"/>
            <w:lang w:val="en-GB"/>
          </w:rPr>
          <w:delText>.</w:delText>
        </w:r>
        <w:r w:rsidRPr="00B85598" w:rsidDel="009D071B">
          <w:rPr>
            <w:rFonts w:ascii="Times New Roman" w:hAnsi="Times New Roman" w:cs="Times New Roman"/>
            <w:sz w:val="24"/>
            <w:lang w:val="en-GB"/>
          </w:rPr>
          <w:delText xml:space="preserve"> </w:delText>
        </w:r>
        <w:r w:rsidRPr="000A4C8D" w:rsidDel="009D071B">
          <w:rPr>
            <w:rFonts w:ascii="Times New Roman" w:hAnsi="Times New Roman" w:cs="Times New Roman"/>
            <w:b/>
            <w:sz w:val="24"/>
            <w:lang w:val="en-GB"/>
          </w:rPr>
          <w:delText>153</w:delText>
        </w:r>
        <w:r w:rsidRPr="00B85598" w:rsidDel="009D071B">
          <w:rPr>
            <w:rFonts w:ascii="Times New Roman" w:hAnsi="Times New Roman" w:cs="Times New Roman"/>
            <w:sz w:val="24"/>
            <w:lang w:val="en-GB"/>
          </w:rPr>
          <w:delText>, 147</w:delText>
        </w:r>
        <w:r w:rsidR="000A4C8D" w:rsidDel="009D071B">
          <w:rPr>
            <w:rFonts w:ascii="Times New Roman" w:hAnsi="Times New Roman" w:cs="Times New Roman"/>
            <w:sz w:val="24"/>
            <w:lang w:val="en-GB"/>
          </w:rPr>
          <w:delText>–</w:delText>
        </w:r>
        <w:r w:rsidRPr="00B85598" w:rsidDel="009D071B">
          <w:rPr>
            <w:rFonts w:ascii="Times New Roman" w:hAnsi="Times New Roman" w:cs="Times New Roman"/>
            <w:sz w:val="24"/>
            <w:lang w:val="en-GB"/>
          </w:rPr>
          <w:delText>150.</w:delText>
        </w:r>
      </w:del>
    </w:p>
    <w:p w14:paraId="3A2A0DAD" w14:textId="21614D9F" w:rsidR="00B85598" w:rsidDel="006854C6" w:rsidRDefault="00B85598" w:rsidP="00E86E4A">
      <w:pPr>
        <w:widowControl w:val="0"/>
        <w:spacing w:after="0" w:line="240" w:lineRule="auto"/>
        <w:ind w:left="567" w:hanging="567"/>
        <w:rPr>
          <w:del w:id="258" w:author="Tom Ratz" w:date="2025-10-10T21:41:00Z"/>
          <w:rFonts w:ascii="Times New Roman" w:hAnsi="Times New Roman" w:cs="Times New Roman"/>
          <w:sz w:val="24"/>
          <w:lang w:val="en-GB"/>
        </w:rPr>
      </w:pPr>
      <w:del w:id="259" w:author="Tom Ratz" w:date="2025-10-10T21:41:00Z">
        <w:r w:rsidRPr="00B85598" w:rsidDel="006854C6">
          <w:rPr>
            <w:rFonts w:ascii="Times New Roman" w:hAnsi="Times New Roman" w:cs="Times New Roman"/>
            <w:sz w:val="24"/>
            <w:lang w:val="en-GB"/>
          </w:rPr>
          <w:delText>Gelman A, Lee</w:delText>
        </w:r>
        <w:r w:rsidR="000A4C8D" w:rsidDel="006854C6">
          <w:rPr>
            <w:rFonts w:ascii="Times New Roman" w:hAnsi="Times New Roman" w:cs="Times New Roman"/>
            <w:sz w:val="24"/>
            <w:lang w:val="en-GB"/>
          </w:rPr>
          <w:delText xml:space="preserve"> D</w:delText>
        </w:r>
        <w:r w:rsidRPr="00B85598" w:rsidDel="006854C6">
          <w:rPr>
            <w:rFonts w:ascii="Times New Roman" w:hAnsi="Times New Roman" w:cs="Times New Roman"/>
            <w:sz w:val="24"/>
            <w:lang w:val="en-GB"/>
          </w:rPr>
          <w:delText>, Guo</w:delText>
        </w:r>
        <w:r w:rsidR="000A4C8D" w:rsidDel="006854C6">
          <w:rPr>
            <w:rFonts w:ascii="Times New Roman" w:hAnsi="Times New Roman" w:cs="Times New Roman"/>
            <w:sz w:val="24"/>
            <w:lang w:val="en-GB"/>
          </w:rPr>
          <w:delText xml:space="preserve"> J</w:delText>
        </w:r>
        <w:r w:rsidRPr="00B85598" w:rsidDel="006854C6">
          <w:rPr>
            <w:rFonts w:ascii="Times New Roman" w:hAnsi="Times New Roman" w:cs="Times New Roman"/>
            <w:sz w:val="24"/>
            <w:lang w:val="en-GB"/>
          </w:rPr>
          <w:delText>. 2015 Stan:</w:delText>
        </w:r>
        <w:r w:rsidR="000A4C8D" w:rsidDel="006854C6">
          <w:rPr>
            <w:rFonts w:ascii="Times New Roman" w:hAnsi="Times New Roman" w:cs="Times New Roman"/>
            <w:sz w:val="24"/>
            <w:lang w:val="en-GB"/>
          </w:rPr>
          <w:delText xml:space="preserve"> </w:delText>
        </w:r>
        <w:r w:rsidRPr="00B85598" w:rsidDel="006854C6">
          <w:rPr>
            <w:rFonts w:ascii="Times New Roman" w:hAnsi="Times New Roman" w:cs="Times New Roman"/>
            <w:sz w:val="24"/>
            <w:lang w:val="en-GB"/>
          </w:rPr>
          <w:delText xml:space="preserve">A Probabilistic Programming Language for Bayesian Inference and Optimization. </w:delText>
        </w:r>
        <w:r w:rsidRPr="000A4C8D" w:rsidDel="006854C6">
          <w:rPr>
            <w:rFonts w:ascii="Times New Roman" w:hAnsi="Times New Roman" w:cs="Times New Roman"/>
            <w:b/>
            <w:sz w:val="24"/>
            <w:lang w:val="en-GB"/>
          </w:rPr>
          <w:delText>40</w:delText>
        </w:r>
        <w:r w:rsidR="000A4C8D" w:rsidDel="006854C6">
          <w:rPr>
            <w:rFonts w:ascii="Times New Roman" w:hAnsi="Times New Roman" w:cs="Times New Roman"/>
            <w:sz w:val="24"/>
            <w:lang w:val="en-GB"/>
          </w:rPr>
          <w:delText xml:space="preserve">, </w:delText>
        </w:r>
        <w:r w:rsidRPr="00B85598" w:rsidDel="006854C6">
          <w:rPr>
            <w:rFonts w:ascii="Times New Roman" w:hAnsi="Times New Roman" w:cs="Times New Roman"/>
            <w:sz w:val="24"/>
            <w:lang w:val="en-GB"/>
          </w:rPr>
          <w:delText>530–543.</w:delText>
        </w:r>
      </w:del>
    </w:p>
    <w:p w14:paraId="701F1DB7" w14:textId="0BEE34F5" w:rsidR="00DE6ACB" w:rsidRDefault="00DE6ACB" w:rsidP="00E86E4A">
      <w:pPr>
        <w:widowControl w:val="0"/>
        <w:spacing w:after="0" w:line="240" w:lineRule="auto"/>
        <w:ind w:left="567" w:hanging="567"/>
        <w:rPr>
          <w:ins w:id="260" w:author="Tom Ratz" w:date="2025-10-06T10:56:00Z"/>
          <w:rFonts w:ascii="Times New Roman" w:hAnsi="Times New Roman" w:cs="Times New Roman"/>
          <w:sz w:val="24"/>
          <w:lang w:val="en-GB"/>
        </w:rPr>
      </w:pPr>
      <w:ins w:id="261" w:author="Tom Ratz" w:date="2025-10-06T10:56:00Z">
        <w:r>
          <w:rPr>
            <w:rFonts w:ascii="Times New Roman" w:hAnsi="Times New Roman" w:cs="Times New Roman"/>
            <w:sz w:val="24"/>
            <w:lang w:val="en-GB"/>
          </w:rPr>
          <w:t>Hanna</w:t>
        </w:r>
      </w:ins>
      <w:ins w:id="262" w:author="Tom Ratz" w:date="2025-10-06T10:57:00Z">
        <w:r>
          <w:rPr>
            <w:rFonts w:ascii="Times New Roman" w:hAnsi="Times New Roman" w:cs="Times New Roman"/>
            <w:sz w:val="24"/>
            <w:lang w:val="en-GB"/>
          </w:rPr>
          <w:t xml:space="preserve"> L</w:t>
        </w:r>
      </w:ins>
      <w:ins w:id="263" w:author="Tom Ratz" w:date="2025-10-06T10:56:00Z">
        <w:r>
          <w:rPr>
            <w:rFonts w:ascii="Times New Roman" w:hAnsi="Times New Roman" w:cs="Times New Roman"/>
            <w:sz w:val="24"/>
            <w:lang w:val="en-GB"/>
          </w:rPr>
          <w:t xml:space="preserve">, </w:t>
        </w:r>
        <w:proofErr w:type="spellStart"/>
        <w:r w:rsidRPr="00DE6ACB">
          <w:rPr>
            <w:rFonts w:ascii="Times New Roman" w:hAnsi="Times New Roman" w:cs="Times New Roman"/>
            <w:sz w:val="24"/>
            <w:lang w:val="en-GB"/>
          </w:rPr>
          <w:t>Lamouret</w:t>
        </w:r>
      </w:ins>
      <w:proofErr w:type="spellEnd"/>
      <w:ins w:id="264" w:author="Tom Ratz" w:date="2025-10-06T10:57:00Z">
        <w:r>
          <w:rPr>
            <w:rFonts w:ascii="Times New Roman" w:hAnsi="Times New Roman" w:cs="Times New Roman"/>
            <w:sz w:val="24"/>
            <w:lang w:val="en-GB"/>
          </w:rPr>
          <w:t xml:space="preserve"> T</w:t>
        </w:r>
      </w:ins>
      <w:ins w:id="265" w:author="Tom Ratz" w:date="2025-10-06T10:56:00Z">
        <w:r w:rsidRPr="00DE6ACB">
          <w:rPr>
            <w:rFonts w:ascii="Times New Roman" w:hAnsi="Times New Roman" w:cs="Times New Roman"/>
            <w:sz w:val="24"/>
            <w:lang w:val="en-GB"/>
          </w:rPr>
          <w:t xml:space="preserve">, </w:t>
        </w:r>
        <w:proofErr w:type="spellStart"/>
        <w:r w:rsidRPr="00DE6ACB">
          <w:rPr>
            <w:rFonts w:ascii="Times New Roman" w:hAnsi="Times New Roman" w:cs="Times New Roman"/>
            <w:sz w:val="24"/>
            <w:lang w:val="en-GB"/>
          </w:rPr>
          <w:t>Poças</w:t>
        </w:r>
      </w:ins>
      <w:proofErr w:type="spellEnd"/>
      <w:ins w:id="266" w:author="Tom Ratz" w:date="2025-10-06T10:57:00Z">
        <w:r>
          <w:rPr>
            <w:rFonts w:ascii="Times New Roman" w:hAnsi="Times New Roman" w:cs="Times New Roman"/>
            <w:sz w:val="24"/>
            <w:lang w:val="en-GB"/>
          </w:rPr>
          <w:t xml:space="preserve"> G M</w:t>
        </w:r>
      </w:ins>
      <w:ins w:id="267" w:author="Tom Ratz" w:date="2025-10-06T10:56:00Z">
        <w:r w:rsidRPr="00DE6ACB">
          <w:rPr>
            <w:rFonts w:ascii="Times New Roman" w:hAnsi="Times New Roman" w:cs="Times New Roman"/>
            <w:sz w:val="24"/>
            <w:lang w:val="en-GB"/>
          </w:rPr>
          <w:t>, Mirth</w:t>
        </w:r>
      </w:ins>
      <w:ins w:id="268" w:author="Tom Ratz" w:date="2025-10-06T10:57:00Z">
        <w:r>
          <w:rPr>
            <w:rFonts w:ascii="Times New Roman" w:hAnsi="Times New Roman" w:cs="Times New Roman"/>
            <w:sz w:val="24"/>
            <w:lang w:val="en-GB"/>
          </w:rPr>
          <w:t xml:space="preserve"> C K</w:t>
        </w:r>
      </w:ins>
      <w:ins w:id="269" w:author="Tom Ratz" w:date="2025-10-06T10:56:00Z">
        <w:r w:rsidRPr="00DE6ACB">
          <w:rPr>
            <w:rFonts w:ascii="Times New Roman" w:hAnsi="Times New Roman" w:cs="Times New Roman"/>
            <w:sz w:val="24"/>
            <w:lang w:val="en-GB"/>
          </w:rPr>
          <w:t xml:space="preserve">, </w:t>
        </w:r>
        <w:proofErr w:type="spellStart"/>
        <w:r w:rsidRPr="00DE6ACB">
          <w:rPr>
            <w:rFonts w:ascii="Times New Roman" w:hAnsi="Times New Roman" w:cs="Times New Roman"/>
            <w:sz w:val="24"/>
            <w:lang w:val="en-GB"/>
          </w:rPr>
          <w:t>Moczek</w:t>
        </w:r>
      </w:ins>
      <w:proofErr w:type="spellEnd"/>
      <w:ins w:id="270" w:author="Tom Ratz" w:date="2025-10-06T10:57:00Z">
        <w:r>
          <w:rPr>
            <w:rFonts w:ascii="Times New Roman" w:hAnsi="Times New Roman" w:cs="Times New Roman"/>
            <w:sz w:val="24"/>
            <w:lang w:val="en-GB"/>
          </w:rPr>
          <w:t xml:space="preserve"> A P</w:t>
        </w:r>
      </w:ins>
      <w:ins w:id="271" w:author="Tom Ratz" w:date="2025-10-06T10:56:00Z">
        <w:r w:rsidRPr="00DE6ACB">
          <w:rPr>
            <w:rFonts w:ascii="Times New Roman" w:hAnsi="Times New Roman" w:cs="Times New Roman"/>
            <w:sz w:val="24"/>
            <w:lang w:val="en-GB"/>
          </w:rPr>
          <w:t xml:space="preserve">, </w:t>
        </w:r>
        <w:proofErr w:type="spellStart"/>
        <w:r w:rsidRPr="00DE6ACB">
          <w:rPr>
            <w:rFonts w:ascii="Times New Roman" w:hAnsi="Times New Roman" w:cs="Times New Roman"/>
            <w:sz w:val="24"/>
            <w:lang w:val="en-GB"/>
          </w:rPr>
          <w:t>Nijhout</w:t>
        </w:r>
      </w:ins>
      <w:proofErr w:type="spellEnd"/>
      <w:ins w:id="272" w:author="Tom Ratz" w:date="2025-10-06T10:57:00Z">
        <w:r>
          <w:rPr>
            <w:rFonts w:ascii="Times New Roman" w:hAnsi="Times New Roman" w:cs="Times New Roman"/>
            <w:sz w:val="24"/>
            <w:lang w:val="en-GB"/>
          </w:rPr>
          <w:t xml:space="preserve"> F H</w:t>
        </w:r>
      </w:ins>
      <w:ins w:id="273" w:author="Tom Ratz" w:date="2025-10-06T10:56:00Z">
        <w:r w:rsidRPr="00DE6ACB">
          <w:rPr>
            <w:rFonts w:ascii="Times New Roman" w:hAnsi="Times New Roman" w:cs="Times New Roman"/>
            <w:sz w:val="24"/>
            <w:lang w:val="en-GB"/>
          </w:rPr>
          <w:t xml:space="preserve">, </w:t>
        </w:r>
        <w:proofErr w:type="spellStart"/>
        <w:r w:rsidRPr="00DE6ACB">
          <w:rPr>
            <w:rFonts w:ascii="Times New Roman" w:hAnsi="Times New Roman" w:cs="Times New Roman"/>
            <w:sz w:val="24"/>
            <w:lang w:val="en-GB"/>
          </w:rPr>
          <w:t>Abouheif</w:t>
        </w:r>
      </w:ins>
      <w:proofErr w:type="spellEnd"/>
      <w:ins w:id="274" w:author="Tom Ratz" w:date="2025-10-06T10:57:00Z">
        <w:r>
          <w:rPr>
            <w:rFonts w:ascii="Times New Roman" w:hAnsi="Times New Roman" w:cs="Times New Roman"/>
            <w:sz w:val="24"/>
            <w:lang w:val="en-GB"/>
          </w:rPr>
          <w:t xml:space="preserve"> E</w:t>
        </w:r>
      </w:ins>
      <w:ins w:id="275" w:author="Tom Ratz" w:date="2025-10-06T10:56:00Z">
        <w:r>
          <w:rPr>
            <w:rFonts w:ascii="Times New Roman" w:hAnsi="Times New Roman" w:cs="Times New Roman"/>
            <w:sz w:val="24"/>
            <w:lang w:val="en-GB"/>
          </w:rPr>
          <w:t xml:space="preserve">. </w:t>
        </w:r>
      </w:ins>
      <w:ins w:id="276" w:author="Tom Ratz" w:date="2025-10-06T10:58:00Z">
        <w:r>
          <w:rPr>
            <w:rFonts w:ascii="Times New Roman" w:hAnsi="Times New Roman" w:cs="Times New Roman"/>
            <w:sz w:val="24"/>
            <w:lang w:val="en-GB"/>
          </w:rPr>
          <w:t xml:space="preserve">2023 </w:t>
        </w:r>
      </w:ins>
      <w:ins w:id="277" w:author="Tom Ratz" w:date="2025-10-06T10:56:00Z">
        <w:r w:rsidRPr="00DE6ACB">
          <w:rPr>
            <w:rFonts w:ascii="Times New Roman" w:hAnsi="Times New Roman" w:cs="Times New Roman"/>
            <w:sz w:val="24"/>
            <w:lang w:val="en-GB"/>
          </w:rPr>
          <w:t>Evaluating old truths: Final adult size in holometabolous insects is set by</w:t>
        </w:r>
        <w:r>
          <w:rPr>
            <w:rFonts w:ascii="Times New Roman" w:hAnsi="Times New Roman" w:cs="Times New Roman"/>
            <w:sz w:val="24"/>
            <w:lang w:val="en-GB"/>
          </w:rPr>
          <w:t xml:space="preserve"> the end of larval development.</w:t>
        </w:r>
        <w:r w:rsidRPr="00DE6ACB">
          <w:rPr>
            <w:rFonts w:ascii="Times New Roman" w:hAnsi="Times New Roman" w:cs="Times New Roman"/>
            <w:sz w:val="24"/>
            <w:lang w:val="en-GB"/>
          </w:rPr>
          <w:t xml:space="preserve"> </w:t>
        </w:r>
      </w:ins>
      <w:ins w:id="278" w:author="Tom Ratz" w:date="2025-10-06T11:01:00Z">
        <w:r w:rsidR="00223366" w:rsidRPr="00223366">
          <w:rPr>
            <w:rFonts w:ascii="Times New Roman" w:hAnsi="Times New Roman" w:cs="Times New Roman"/>
            <w:i/>
            <w:sz w:val="24"/>
            <w:lang w:val="en-GB"/>
          </w:rPr>
          <w:t>J. Exp. Zool. B</w:t>
        </w:r>
      </w:ins>
      <w:ins w:id="279" w:author="Tom Ratz" w:date="2025-10-06T10:56:00Z">
        <w:r>
          <w:rPr>
            <w:rFonts w:ascii="Times New Roman" w:hAnsi="Times New Roman" w:cs="Times New Roman"/>
            <w:sz w:val="24"/>
            <w:lang w:val="en-GB"/>
          </w:rPr>
          <w:t xml:space="preserve"> </w:t>
        </w:r>
        <w:r w:rsidRPr="00DE6ACB">
          <w:rPr>
            <w:rFonts w:ascii="Times New Roman" w:hAnsi="Times New Roman" w:cs="Times New Roman"/>
            <w:b/>
            <w:sz w:val="24"/>
            <w:lang w:val="en-GB"/>
            <w:rPrChange w:id="280" w:author="Tom Ratz" w:date="2025-10-06T10:58:00Z">
              <w:rPr>
                <w:rFonts w:ascii="Times New Roman" w:hAnsi="Times New Roman" w:cs="Times New Roman"/>
                <w:sz w:val="24"/>
                <w:lang w:val="en-GB"/>
              </w:rPr>
            </w:rPrChange>
          </w:rPr>
          <w:t>340</w:t>
        </w:r>
        <w:r>
          <w:rPr>
            <w:rFonts w:ascii="Times New Roman" w:hAnsi="Times New Roman" w:cs="Times New Roman"/>
            <w:sz w:val="24"/>
            <w:lang w:val="en-GB"/>
          </w:rPr>
          <w:t xml:space="preserve">, </w:t>
        </w:r>
        <w:r w:rsidRPr="00DE6ACB">
          <w:rPr>
            <w:rFonts w:ascii="Times New Roman" w:hAnsi="Times New Roman" w:cs="Times New Roman"/>
            <w:sz w:val="24"/>
            <w:lang w:val="en-GB"/>
          </w:rPr>
          <w:t>27</w:t>
        </w:r>
        <w:r>
          <w:rPr>
            <w:rFonts w:ascii="Times New Roman" w:hAnsi="Times New Roman" w:cs="Times New Roman"/>
            <w:sz w:val="24"/>
            <w:lang w:val="en-GB"/>
          </w:rPr>
          <w:t>0</w:t>
        </w:r>
      </w:ins>
      <w:ins w:id="281" w:author="Tom Ratz" w:date="2025-10-06T10:58:00Z">
        <w:r>
          <w:rPr>
            <w:rFonts w:ascii="Times New Roman" w:hAnsi="Times New Roman" w:cs="Times New Roman"/>
            <w:sz w:val="24"/>
            <w:lang w:val="en-GB"/>
          </w:rPr>
          <w:t>–</w:t>
        </w:r>
      </w:ins>
      <w:ins w:id="282" w:author="Tom Ratz" w:date="2025-10-06T10:56:00Z">
        <w:r w:rsidRPr="00DE6ACB">
          <w:rPr>
            <w:rFonts w:ascii="Times New Roman" w:hAnsi="Times New Roman" w:cs="Times New Roman"/>
            <w:sz w:val="24"/>
            <w:lang w:val="en-GB"/>
          </w:rPr>
          <w:t>276.</w:t>
        </w:r>
      </w:ins>
    </w:p>
    <w:p w14:paraId="74735778" w14:textId="60C82CF7" w:rsidR="00B85598" w:rsidDel="009D071B" w:rsidRDefault="00B85598" w:rsidP="00E86E4A">
      <w:pPr>
        <w:widowControl w:val="0"/>
        <w:spacing w:after="0" w:line="240" w:lineRule="auto"/>
        <w:ind w:left="567" w:hanging="567"/>
        <w:rPr>
          <w:del w:id="283" w:author="Tom Ratz" w:date="2025-10-10T21:41:00Z"/>
          <w:rFonts w:ascii="Times New Roman" w:hAnsi="Times New Roman" w:cs="Times New Roman"/>
          <w:sz w:val="24"/>
          <w:lang w:val="en-GB"/>
        </w:rPr>
      </w:pPr>
      <w:del w:id="284" w:author="Tom Ratz" w:date="2025-10-10T21:41:00Z">
        <w:r w:rsidRPr="00B85598" w:rsidDel="009D071B">
          <w:rPr>
            <w:rFonts w:ascii="Times New Roman" w:hAnsi="Times New Roman" w:cs="Times New Roman"/>
            <w:sz w:val="24"/>
            <w:lang w:val="en-GB"/>
          </w:rPr>
          <w:delText xml:space="preserve">Houle D. 1992 Comparing evolvability and variability of quantitative traits. </w:delText>
        </w:r>
        <w:r w:rsidRPr="000A4C8D" w:rsidDel="009D071B">
          <w:rPr>
            <w:rFonts w:ascii="Times New Roman" w:hAnsi="Times New Roman" w:cs="Times New Roman"/>
            <w:i/>
            <w:sz w:val="24"/>
            <w:lang w:val="en-GB"/>
          </w:rPr>
          <w:delText>Genetics</w:delText>
        </w:r>
        <w:r w:rsidRPr="00B85598" w:rsidDel="009D071B">
          <w:rPr>
            <w:rFonts w:ascii="Times New Roman" w:hAnsi="Times New Roman" w:cs="Times New Roman"/>
            <w:sz w:val="24"/>
            <w:lang w:val="en-GB"/>
          </w:rPr>
          <w:delText xml:space="preserve"> </w:delText>
        </w:r>
        <w:r w:rsidRPr="000A4C8D" w:rsidDel="009D071B">
          <w:rPr>
            <w:rFonts w:ascii="Times New Roman" w:hAnsi="Times New Roman" w:cs="Times New Roman"/>
            <w:b/>
            <w:sz w:val="24"/>
            <w:lang w:val="en-GB"/>
          </w:rPr>
          <w:delText>130</w:delText>
        </w:r>
        <w:r w:rsidRPr="00B85598" w:rsidDel="009D071B">
          <w:rPr>
            <w:rFonts w:ascii="Times New Roman" w:hAnsi="Times New Roman" w:cs="Times New Roman"/>
            <w:sz w:val="24"/>
            <w:lang w:val="en-GB"/>
          </w:rPr>
          <w:delText>, 195</w:delText>
        </w:r>
        <w:r w:rsidR="000A4C8D" w:rsidDel="009D071B">
          <w:rPr>
            <w:rFonts w:ascii="Times New Roman" w:hAnsi="Times New Roman" w:cs="Times New Roman"/>
            <w:sz w:val="24"/>
            <w:lang w:val="en-GB"/>
          </w:rPr>
          <w:delText>–</w:delText>
        </w:r>
        <w:r w:rsidRPr="00B85598" w:rsidDel="009D071B">
          <w:rPr>
            <w:rFonts w:ascii="Times New Roman" w:hAnsi="Times New Roman" w:cs="Times New Roman"/>
            <w:sz w:val="24"/>
            <w:lang w:val="en-GB"/>
          </w:rPr>
          <w:delText>204.</w:delText>
        </w:r>
      </w:del>
    </w:p>
    <w:p w14:paraId="74C989EC" w14:textId="3B91A41A" w:rsidR="00AA193F" w:rsidRDefault="00AA193F" w:rsidP="00E86E4A">
      <w:pPr>
        <w:widowControl w:val="0"/>
        <w:spacing w:after="0" w:line="240" w:lineRule="auto"/>
        <w:ind w:left="567" w:hanging="567"/>
        <w:rPr>
          <w:rFonts w:ascii="Times New Roman" w:hAnsi="Times New Roman" w:cs="Times New Roman"/>
          <w:sz w:val="24"/>
          <w:lang w:val="en-GB"/>
        </w:rPr>
      </w:pPr>
      <w:proofErr w:type="spellStart"/>
      <w:r w:rsidRPr="00AA193F">
        <w:rPr>
          <w:rFonts w:ascii="Times New Roman" w:hAnsi="Times New Roman" w:cs="Times New Roman"/>
          <w:sz w:val="24"/>
          <w:lang w:val="en-GB"/>
        </w:rPr>
        <w:t>Imasheva</w:t>
      </w:r>
      <w:proofErr w:type="spellEnd"/>
      <w:r w:rsidRPr="00AA193F">
        <w:rPr>
          <w:rFonts w:ascii="Times New Roman" w:hAnsi="Times New Roman" w:cs="Times New Roman"/>
          <w:sz w:val="24"/>
          <w:lang w:val="en-GB"/>
        </w:rPr>
        <w:t xml:space="preserve"> AG, </w:t>
      </w:r>
      <w:proofErr w:type="spellStart"/>
      <w:r w:rsidRPr="00AA193F">
        <w:rPr>
          <w:rFonts w:ascii="Times New Roman" w:hAnsi="Times New Roman" w:cs="Times New Roman"/>
          <w:sz w:val="24"/>
          <w:lang w:val="en-GB"/>
        </w:rPr>
        <w:t>Bubli</w:t>
      </w:r>
      <w:proofErr w:type="spellEnd"/>
      <w:r w:rsidRPr="00AA193F">
        <w:rPr>
          <w:rFonts w:ascii="Times New Roman" w:hAnsi="Times New Roman" w:cs="Times New Roman"/>
          <w:sz w:val="24"/>
          <w:lang w:val="en-GB"/>
        </w:rPr>
        <w:t xml:space="preserve"> OA</w:t>
      </w:r>
      <w:r w:rsidR="000A4C8D">
        <w:rPr>
          <w:rFonts w:ascii="Times New Roman" w:hAnsi="Times New Roman" w:cs="Times New Roman"/>
          <w:sz w:val="24"/>
          <w:lang w:val="en-GB"/>
        </w:rPr>
        <w:t>,</w:t>
      </w:r>
      <w:r w:rsidRPr="00AA193F">
        <w:rPr>
          <w:rFonts w:ascii="Times New Roman" w:hAnsi="Times New Roman" w:cs="Times New Roman"/>
          <w:sz w:val="24"/>
          <w:lang w:val="en-GB"/>
        </w:rPr>
        <w:t xml:space="preserve"> </w:t>
      </w:r>
      <w:proofErr w:type="spellStart"/>
      <w:r w:rsidRPr="00AA193F">
        <w:rPr>
          <w:rFonts w:ascii="Times New Roman" w:hAnsi="Times New Roman" w:cs="Times New Roman"/>
          <w:sz w:val="24"/>
          <w:lang w:val="en-GB"/>
        </w:rPr>
        <w:t>Lazebny</w:t>
      </w:r>
      <w:proofErr w:type="spellEnd"/>
      <w:r w:rsidRPr="00AA193F">
        <w:rPr>
          <w:rFonts w:ascii="Times New Roman" w:hAnsi="Times New Roman" w:cs="Times New Roman"/>
          <w:sz w:val="24"/>
          <w:lang w:val="en-GB"/>
        </w:rPr>
        <w:t xml:space="preserve"> OE. 1994 Variation in wing length in Eurasian natural </w:t>
      </w:r>
      <w:r w:rsidRPr="00AA193F">
        <w:rPr>
          <w:rFonts w:ascii="Times New Roman" w:hAnsi="Times New Roman" w:cs="Times New Roman"/>
          <w:sz w:val="24"/>
          <w:lang w:val="en-GB"/>
        </w:rPr>
        <w:lastRenderedPageBreak/>
        <w:t xml:space="preserve">populations of Drosophila melanogaster. </w:t>
      </w:r>
      <w:r w:rsidRPr="000A4C8D">
        <w:rPr>
          <w:rFonts w:ascii="Times New Roman" w:hAnsi="Times New Roman" w:cs="Times New Roman"/>
          <w:i/>
          <w:sz w:val="24"/>
          <w:lang w:val="en-GB"/>
        </w:rPr>
        <w:t>Heredity</w:t>
      </w:r>
      <w:r w:rsidRPr="00AA193F">
        <w:rPr>
          <w:rFonts w:ascii="Times New Roman" w:hAnsi="Times New Roman" w:cs="Times New Roman"/>
          <w:sz w:val="24"/>
          <w:lang w:val="en-GB"/>
        </w:rPr>
        <w:t xml:space="preserve"> </w:t>
      </w:r>
      <w:r w:rsidRPr="000A4C8D">
        <w:rPr>
          <w:rFonts w:ascii="Times New Roman" w:hAnsi="Times New Roman" w:cs="Times New Roman"/>
          <w:b/>
          <w:sz w:val="24"/>
          <w:lang w:val="en-GB"/>
        </w:rPr>
        <w:t>72</w:t>
      </w:r>
      <w:r w:rsidRPr="00AA193F">
        <w:rPr>
          <w:rFonts w:ascii="Times New Roman" w:hAnsi="Times New Roman" w:cs="Times New Roman"/>
          <w:sz w:val="24"/>
          <w:lang w:val="en-GB"/>
        </w:rPr>
        <w:t>, 508</w:t>
      </w:r>
      <w:r w:rsidR="000A4C8D">
        <w:rPr>
          <w:rFonts w:ascii="Times New Roman" w:hAnsi="Times New Roman" w:cs="Times New Roman"/>
          <w:sz w:val="24"/>
          <w:lang w:val="en-GB"/>
        </w:rPr>
        <w:t>–</w:t>
      </w:r>
      <w:r w:rsidRPr="00AA193F">
        <w:rPr>
          <w:rFonts w:ascii="Times New Roman" w:hAnsi="Times New Roman" w:cs="Times New Roman"/>
          <w:sz w:val="24"/>
          <w:lang w:val="en-GB"/>
        </w:rPr>
        <w:t>514.</w:t>
      </w:r>
    </w:p>
    <w:p w14:paraId="3C8C3F53" w14:textId="61B5358F" w:rsidR="006B3E74" w:rsidRDefault="006B3E74" w:rsidP="00E86E4A">
      <w:pPr>
        <w:widowControl w:val="0"/>
        <w:spacing w:after="0" w:line="240" w:lineRule="auto"/>
        <w:ind w:left="567" w:hanging="567"/>
        <w:rPr>
          <w:rFonts w:ascii="Times New Roman" w:hAnsi="Times New Roman" w:cs="Times New Roman"/>
          <w:sz w:val="24"/>
          <w:lang w:val="en-GB"/>
        </w:rPr>
      </w:pPr>
      <w:r w:rsidRPr="006B3E74">
        <w:rPr>
          <w:rFonts w:ascii="Times New Roman" w:hAnsi="Times New Roman" w:cs="Times New Roman"/>
          <w:sz w:val="24"/>
          <w:lang w:val="en-GB"/>
        </w:rPr>
        <w:t xml:space="preserve">Karan D, Morin JP, </w:t>
      </w:r>
      <w:proofErr w:type="spellStart"/>
      <w:r w:rsidRPr="006B3E74">
        <w:rPr>
          <w:rFonts w:ascii="Times New Roman" w:hAnsi="Times New Roman" w:cs="Times New Roman"/>
          <w:sz w:val="24"/>
          <w:lang w:val="en-GB"/>
        </w:rPr>
        <w:t>Gravot</w:t>
      </w:r>
      <w:proofErr w:type="spellEnd"/>
      <w:r w:rsidRPr="006B3E74">
        <w:rPr>
          <w:rFonts w:ascii="Times New Roman" w:hAnsi="Times New Roman" w:cs="Times New Roman"/>
          <w:sz w:val="24"/>
          <w:lang w:val="en-GB"/>
        </w:rPr>
        <w:t xml:space="preserve"> E, </w:t>
      </w:r>
      <w:proofErr w:type="spellStart"/>
      <w:r w:rsidRPr="006B3E74">
        <w:rPr>
          <w:rFonts w:ascii="Times New Roman" w:hAnsi="Times New Roman" w:cs="Times New Roman"/>
          <w:sz w:val="24"/>
          <w:lang w:val="en-GB"/>
        </w:rPr>
        <w:t>Moreteau</w:t>
      </w:r>
      <w:proofErr w:type="spellEnd"/>
      <w:r w:rsidRPr="006B3E74">
        <w:rPr>
          <w:rFonts w:ascii="Times New Roman" w:hAnsi="Times New Roman" w:cs="Times New Roman"/>
          <w:sz w:val="24"/>
          <w:lang w:val="en-GB"/>
        </w:rPr>
        <w:t xml:space="preserve"> B</w:t>
      </w:r>
      <w:r w:rsidR="000A4C8D">
        <w:rPr>
          <w:rFonts w:ascii="Times New Roman" w:hAnsi="Times New Roman" w:cs="Times New Roman"/>
          <w:sz w:val="24"/>
          <w:lang w:val="en-GB"/>
        </w:rPr>
        <w:t>,</w:t>
      </w:r>
      <w:r w:rsidRPr="006B3E74">
        <w:rPr>
          <w:rFonts w:ascii="Times New Roman" w:hAnsi="Times New Roman" w:cs="Times New Roman"/>
          <w:sz w:val="24"/>
          <w:lang w:val="en-GB"/>
        </w:rPr>
        <w:t xml:space="preserve"> David JR. 1999 Body size reaction norms in </w:t>
      </w:r>
      <w:r w:rsidRPr="006B3E74">
        <w:rPr>
          <w:rFonts w:ascii="Times New Roman" w:hAnsi="Times New Roman" w:cs="Times New Roman"/>
          <w:i/>
          <w:sz w:val="24"/>
          <w:lang w:val="en-GB"/>
        </w:rPr>
        <w:t>Drosophila melanogaster</w:t>
      </w:r>
      <w:r w:rsidRPr="006B3E74">
        <w:rPr>
          <w:rFonts w:ascii="Times New Roman" w:hAnsi="Times New Roman" w:cs="Times New Roman"/>
          <w:sz w:val="24"/>
          <w:lang w:val="en-GB"/>
        </w:rPr>
        <w:t xml:space="preserve">: temporal stability and genetic architecture in a natural population. </w:t>
      </w:r>
      <w:r w:rsidRPr="000A4C8D">
        <w:rPr>
          <w:rFonts w:ascii="Times New Roman" w:hAnsi="Times New Roman" w:cs="Times New Roman"/>
          <w:i/>
          <w:sz w:val="24"/>
          <w:lang w:val="en-GB"/>
        </w:rPr>
        <w:t>Gen</w:t>
      </w:r>
      <w:r w:rsidR="000A4C8D" w:rsidRPr="000A4C8D">
        <w:rPr>
          <w:rFonts w:ascii="Times New Roman" w:hAnsi="Times New Roman" w:cs="Times New Roman"/>
          <w:i/>
          <w:sz w:val="24"/>
          <w:lang w:val="en-GB"/>
        </w:rPr>
        <w:t>et.</w:t>
      </w:r>
      <w:r w:rsidRPr="000A4C8D">
        <w:rPr>
          <w:rFonts w:ascii="Times New Roman" w:hAnsi="Times New Roman" w:cs="Times New Roman"/>
          <w:i/>
          <w:sz w:val="24"/>
          <w:lang w:val="en-GB"/>
        </w:rPr>
        <w:t xml:space="preserve"> </w:t>
      </w:r>
      <w:r w:rsidR="000A4C8D" w:rsidRPr="000A4C8D">
        <w:rPr>
          <w:rFonts w:ascii="Times New Roman" w:hAnsi="Times New Roman" w:cs="Times New Roman"/>
          <w:i/>
          <w:sz w:val="24"/>
          <w:lang w:val="en-GB"/>
        </w:rPr>
        <w:t>S</w:t>
      </w:r>
      <w:r w:rsidRPr="000A4C8D">
        <w:rPr>
          <w:rFonts w:ascii="Times New Roman" w:hAnsi="Times New Roman" w:cs="Times New Roman"/>
          <w:i/>
          <w:sz w:val="24"/>
          <w:lang w:val="en-GB"/>
        </w:rPr>
        <w:t>elec</w:t>
      </w:r>
      <w:r w:rsidR="000A4C8D" w:rsidRPr="000A4C8D">
        <w:rPr>
          <w:rFonts w:ascii="Times New Roman" w:hAnsi="Times New Roman" w:cs="Times New Roman"/>
          <w:i/>
          <w:sz w:val="24"/>
          <w:lang w:val="en-GB"/>
        </w:rPr>
        <w:t>t.</w:t>
      </w:r>
      <w:r w:rsidRPr="000A4C8D">
        <w:rPr>
          <w:rFonts w:ascii="Times New Roman" w:hAnsi="Times New Roman" w:cs="Times New Roman"/>
          <w:i/>
          <w:sz w:val="24"/>
          <w:lang w:val="en-GB"/>
        </w:rPr>
        <w:t xml:space="preserve"> </w:t>
      </w:r>
      <w:proofErr w:type="spellStart"/>
      <w:r w:rsidR="000A4C8D" w:rsidRPr="000A4C8D">
        <w:rPr>
          <w:rFonts w:ascii="Times New Roman" w:hAnsi="Times New Roman" w:cs="Times New Roman"/>
          <w:i/>
          <w:sz w:val="24"/>
          <w:lang w:val="en-GB"/>
        </w:rPr>
        <w:t>E</w:t>
      </w:r>
      <w:r w:rsidRPr="000A4C8D">
        <w:rPr>
          <w:rFonts w:ascii="Times New Roman" w:hAnsi="Times New Roman" w:cs="Times New Roman"/>
          <w:i/>
          <w:sz w:val="24"/>
          <w:lang w:val="en-GB"/>
        </w:rPr>
        <w:t>vol</w:t>
      </w:r>
      <w:proofErr w:type="spellEnd"/>
      <w:r w:rsidR="000A4C8D" w:rsidRPr="000A4C8D">
        <w:rPr>
          <w:rFonts w:ascii="Times New Roman" w:hAnsi="Times New Roman" w:cs="Times New Roman"/>
          <w:i/>
          <w:sz w:val="24"/>
          <w:lang w:val="en-GB"/>
        </w:rPr>
        <w:t>.</w:t>
      </w:r>
      <w:r w:rsidRPr="006B3E74">
        <w:rPr>
          <w:rFonts w:ascii="Times New Roman" w:hAnsi="Times New Roman" w:cs="Times New Roman"/>
          <w:sz w:val="24"/>
          <w:lang w:val="en-GB"/>
        </w:rPr>
        <w:t xml:space="preserve"> </w:t>
      </w:r>
      <w:r w:rsidRPr="000A4C8D">
        <w:rPr>
          <w:rFonts w:ascii="Times New Roman" w:hAnsi="Times New Roman" w:cs="Times New Roman"/>
          <w:b/>
          <w:sz w:val="24"/>
          <w:lang w:val="en-GB"/>
        </w:rPr>
        <w:t>31</w:t>
      </w:r>
      <w:r w:rsidRPr="006B3E74">
        <w:rPr>
          <w:rFonts w:ascii="Times New Roman" w:hAnsi="Times New Roman" w:cs="Times New Roman"/>
          <w:sz w:val="24"/>
          <w:lang w:val="en-GB"/>
        </w:rPr>
        <w:t>, 491</w:t>
      </w:r>
      <w:r w:rsidR="000A4C8D">
        <w:rPr>
          <w:rFonts w:ascii="Times New Roman" w:hAnsi="Times New Roman" w:cs="Times New Roman"/>
          <w:sz w:val="24"/>
          <w:lang w:val="en-GB"/>
        </w:rPr>
        <w:t>–</w:t>
      </w:r>
      <w:r w:rsidRPr="006B3E74">
        <w:rPr>
          <w:rFonts w:ascii="Times New Roman" w:hAnsi="Times New Roman" w:cs="Times New Roman"/>
          <w:sz w:val="24"/>
          <w:lang w:val="en-GB"/>
        </w:rPr>
        <w:t>508.</w:t>
      </w:r>
    </w:p>
    <w:p w14:paraId="3511F4B4" w14:textId="181E268F" w:rsidR="009C6C2A" w:rsidRPr="00F957DA" w:rsidRDefault="009C6C2A" w:rsidP="00E86E4A">
      <w:pPr>
        <w:widowControl w:val="0"/>
        <w:spacing w:after="0" w:line="240" w:lineRule="auto"/>
        <w:ind w:left="567" w:hanging="567"/>
        <w:rPr>
          <w:rFonts w:ascii="Times New Roman" w:hAnsi="Times New Roman" w:cs="Times New Roman"/>
          <w:sz w:val="24"/>
          <w:lang w:val="en-GB"/>
        </w:rPr>
      </w:pPr>
      <w:proofErr w:type="spellStart"/>
      <w:r w:rsidRPr="00F957DA">
        <w:rPr>
          <w:rFonts w:ascii="Times New Roman" w:hAnsi="Times New Roman" w:cs="Times New Roman"/>
          <w:sz w:val="24"/>
          <w:lang w:val="en-GB"/>
        </w:rPr>
        <w:t>Lüdecke</w:t>
      </w:r>
      <w:proofErr w:type="spellEnd"/>
      <w:r w:rsidRPr="00F957DA">
        <w:rPr>
          <w:rFonts w:ascii="Times New Roman" w:hAnsi="Times New Roman" w:cs="Times New Roman"/>
          <w:sz w:val="24"/>
          <w:lang w:val="en-GB"/>
        </w:rPr>
        <w:t xml:space="preserve"> D, Ben-</w:t>
      </w:r>
      <w:proofErr w:type="spellStart"/>
      <w:r w:rsidRPr="00F957DA">
        <w:rPr>
          <w:rFonts w:ascii="Times New Roman" w:hAnsi="Times New Roman" w:cs="Times New Roman"/>
          <w:sz w:val="24"/>
          <w:lang w:val="en-GB"/>
        </w:rPr>
        <w:t>Shachar</w:t>
      </w:r>
      <w:proofErr w:type="spellEnd"/>
      <w:r w:rsidRPr="00F957DA">
        <w:rPr>
          <w:rFonts w:ascii="Times New Roman" w:hAnsi="Times New Roman" w:cs="Times New Roman"/>
          <w:sz w:val="24"/>
          <w:lang w:val="en-GB"/>
        </w:rPr>
        <w:t xml:space="preserve"> MS, </w:t>
      </w:r>
      <w:proofErr w:type="spellStart"/>
      <w:r w:rsidRPr="00F957DA">
        <w:rPr>
          <w:rFonts w:ascii="Times New Roman" w:hAnsi="Times New Roman" w:cs="Times New Roman"/>
          <w:sz w:val="24"/>
          <w:lang w:val="en-GB"/>
        </w:rPr>
        <w:t>Patil</w:t>
      </w:r>
      <w:proofErr w:type="spellEnd"/>
      <w:r w:rsidRPr="00F957DA">
        <w:rPr>
          <w:rFonts w:ascii="Times New Roman" w:hAnsi="Times New Roman" w:cs="Times New Roman"/>
          <w:sz w:val="24"/>
          <w:lang w:val="en-GB"/>
        </w:rPr>
        <w:t xml:space="preserve"> I, Waggoner P</w:t>
      </w:r>
      <w:r w:rsidR="000A4C8D">
        <w:rPr>
          <w:rFonts w:ascii="Times New Roman" w:hAnsi="Times New Roman" w:cs="Times New Roman"/>
          <w:sz w:val="24"/>
          <w:lang w:val="en-GB"/>
        </w:rPr>
        <w:t>,</w:t>
      </w:r>
      <w:r w:rsidRPr="00F957DA">
        <w:rPr>
          <w:rFonts w:ascii="Times New Roman" w:hAnsi="Times New Roman" w:cs="Times New Roman"/>
          <w:sz w:val="24"/>
          <w:lang w:val="en-GB"/>
        </w:rPr>
        <w:t xml:space="preserve"> Makowski D. 2021 performance: An R package for assessment, comparison and testing of statistical models. </w:t>
      </w:r>
      <w:r w:rsidR="000A4C8D" w:rsidRPr="000A4C8D">
        <w:rPr>
          <w:rFonts w:ascii="Times New Roman" w:hAnsi="Times New Roman" w:cs="Times New Roman"/>
          <w:i/>
          <w:sz w:val="24"/>
          <w:lang w:val="en-GB"/>
        </w:rPr>
        <w:t>J</w:t>
      </w:r>
      <w:r w:rsidRPr="000A4C8D">
        <w:rPr>
          <w:rFonts w:ascii="Times New Roman" w:hAnsi="Times New Roman" w:cs="Times New Roman"/>
          <w:i/>
          <w:sz w:val="24"/>
          <w:lang w:val="en-GB"/>
        </w:rPr>
        <w:t xml:space="preserve"> Op</w:t>
      </w:r>
      <w:r w:rsidR="000A4C8D" w:rsidRPr="000A4C8D">
        <w:rPr>
          <w:rFonts w:ascii="Times New Roman" w:hAnsi="Times New Roman" w:cs="Times New Roman"/>
          <w:i/>
          <w:sz w:val="24"/>
          <w:lang w:val="en-GB"/>
        </w:rPr>
        <w:t>.</w:t>
      </w:r>
      <w:r w:rsidRPr="000A4C8D">
        <w:rPr>
          <w:rFonts w:ascii="Times New Roman" w:hAnsi="Times New Roman" w:cs="Times New Roman"/>
          <w:i/>
          <w:sz w:val="24"/>
          <w:lang w:val="en-GB"/>
        </w:rPr>
        <w:t xml:space="preserve"> Sour</w:t>
      </w:r>
      <w:r w:rsidR="000A4C8D" w:rsidRPr="000A4C8D">
        <w:rPr>
          <w:rFonts w:ascii="Times New Roman" w:hAnsi="Times New Roman" w:cs="Times New Roman"/>
          <w:i/>
          <w:sz w:val="24"/>
          <w:lang w:val="en-GB"/>
        </w:rPr>
        <w:t>.</w:t>
      </w:r>
      <w:r w:rsidRPr="000A4C8D">
        <w:rPr>
          <w:rFonts w:ascii="Times New Roman" w:hAnsi="Times New Roman" w:cs="Times New Roman"/>
          <w:i/>
          <w:sz w:val="24"/>
          <w:lang w:val="en-GB"/>
        </w:rPr>
        <w:t xml:space="preserve"> Soft</w:t>
      </w:r>
      <w:r w:rsidR="000A4C8D" w:rsidRPr="000A4C8D">
        <w:rPr>
          <w:rFonts w:ascii="Times New Roman" w:hAnsi="Times New Roman" w:cs="Times New Roman"/>
          <w:i/>
          <w:sz w:val="24"/>
          <w:lang w:val="en-GB"/>
        </w:rPr>
        <w:t>.</w:t>
      </w:r>
      <w:r w:rsidRPr="00F957DA">
        <w:rPr>
          <w:rFonts w:ascii="Times New Roman" w:hAnsi="Times New Roman" w:cs="Times New Roman"/>
          <w:sz w:val="24"/>
          <w:lang w:val="en-GB"/>
        </w:rPr>
        <w:t xml:space="preserve"> </w:t>
      </w:r>
      <w:r w:rsidRPr="000A4C8D">
        <w:rPr>
          <w:rFonts w:ascii="Times New Roman" w:hAnsi="Times New Roman" w:cs="Times New Roman"/>
          <w:b/>
          <w:sz w:val="24"/>
          <w:lang w:val="en-GB"/>
        </w:rPr>
        <w:t>6</w:t>
      </w:r>
      <w:r w:rsidRPr="00F957DA">
        <w:rPr>
          <w:rFonts w:ascii="Times New Roman" w:hAnsi="Times New Roman" w:cs="Times New Roman"/>
          <w:sz w:val="24"/>
          <w:lang w:val="en-GB"/>
        </w:rPr>
        <w:t>.</w:t>
      </w:r>
    </w:p>
    <w:p w14:paraId="775B2949" w14:textId="699E71CB" w:rsidR="009702BF" w:rsidRDefault="009702BF" w:rsidP="00E86E4A">
      <w:pPr>
        <w:widowControl w:val="0"/>
        <w:spacing w:after="0" w:line="240" w:lineRule="auto"/>
        <w:ind w:left="567" w:hanging="567"/>
        <w:rPr>
          <w:rFonts w:ascii="Times New Roman" w:hAnsi="Times New Roman" w:cs="Times New Roman"/>
          <w:sz w:val="24"/>
          <w:lang w:val="en-GB"/>
        </w:rPr>
      </w:pPr>
      <w:proofErr w:type="spellStart"/>
      <w:r w:rsidRPr="009702BF">
        <w:rPr>
          <w:rFonts w:ascii="Times New Roman" w:hAnsi="Times New Roman" w:cs="Times New Roman"/>
          <w:sz w:val="24"/>
          <w:lang w:val="en-GB"/>
        </w:rPr>
        <w:t>Moreteau</w:t>
      </w:r>
      <w:proofErr w:type="spellEnd"/>
      <w:r w:rsidRPr="009702BF">
        <w:rPr>
          <w:rFonts w:ascii="Times New Roman" w:hAnsi="Times New Roman" w:cs="Times New Roman"/>
          <w:sz w:val="24"/>
          <w:lang w:val="en-GB"/>
        </w:rPr>
        <w:t xml:space="preserve"> B, </w:t>
      </w:r>
      <w:proofErr w:type="spellStart"/>
      <w:r w:rsidRPr="009702BF">
        <w:rPr>
          <w:rFonts w:ascii="Times New Roman" w:hAnsi="Times New Roman" w:cs="Times New Roman"/>
          <w:sz w:val="24"/>
          <w:lang w:val="en-GB"/>
        </w:rPr>
        <w:t>Capy</w:t>
      </w:r>
      <w:proofErr w:type="spellEnd"/>
      <w:r w:rsidRPr="009702BF">
        <w:rPr>
          <w:rFonts w:ascii="Times New Roman" w:hAnsi="Times New Roman" w:cs="Times New Roman"/>
          <w:sz w:val="24"/>
          <w:lang w:val="en-GB"/>
        </w:rPr>
        <w:t xml:space="preserve"> P, Alonso-Moraga A, Munoz-Serrano A, </w:t>
      </w:r>
      <w:proofErr w:type="spellStart"/>
      <w:r w:rsidRPr="009702BF">
        <w:rPr>
          <w:rFonts w:ascii="Times New Roman" w:hAnsi="Times New Roman" w:cs="Times New Roman"/>
          <w:sz w:val="24"/>
          <w:lang w:val="en-GB"/>
        </w:rPr>
        <w:t>Stockel</w:t>
      </w:r>
      <w:proofErr w:type="spellEnd"/>
      <w:r w:rsidRPr="009702BF">
        <w:rPr>
          <w:rFonts w:ascii="Times New Roman" w:hAnsi="Times New Roman" w:cs="Times New Roman"/>
          <w:sz w:val="24"/>
          <w:lang w:val="en-GB"/>
        </w:rPr>
        <w:t xml:space="preserve"> J</w:t>
      </w:r>
      <w:r w:rsidR="00DB4361">
        <w:rPr>
          <w:rFonts w:ascii="Times New Roman" w:hAnsi="Times New Roman" w:cs="Times New Roman"/>
          <w:sz w:val="24"/>
          <w:lang w:val="en-GB"/>
        </w:rPr>
        <w:t>,</w:t>
      </w:r>
      <w:r w:rsidRPr="009702BF">
        <w:rPr>
          <w:rFonts w:ascii="Times New Roman" w:hAnsi="Times New Roman" w:cs="Times New Roman"/>
          <w:sz w:val="24"/>
          <w:lang w:val="en-GB"/>
        </w:rPr>
        <w:t xml:space="preserve"> David JR. 1995 Genetic characterization of geographic populations using morphometrical traits in </w:t>
      </w:r>
      <w:r w:rsidRPr="009702BF">
        <w:rPr>
          <w:rFonts w:ascii="Times New Roman" w:hAnsi="Times New Roman" w:cs="Times New Roman"/>
          <w:i/>
          <w:sz w:val="24"/>
          <w:lang w:val="en-GB"/>
        </w:rPr>
        <w:t>Drosophila melanogaster</w:t>
      </w:r>
      <w:r w:rsidRPr="009702BF">
        <w:rPr>
          <w:rFonts w:ascii="Times New Roman" w:hAnsi="Times New Roman" w:cs="Times New Roman"/>
          <w:sz w:val="24"/>
          <w:lang w:val="en-GB"/>
        </w:rPr>
        <w:t xml:space="preserve">: </w:t>
      </w:r>
      <w:proofErr w:type="spellStart"/>
      <w:r w:rsidRPr="009702BF">
        <w:rPr>
          <w:rFonts w:ascii="Times New Roman" w:hAnsi="Times New Roman" w:cs="Times New Roman"/>
          <w:sz w:val="24"/>
          <w:lang w:val="en-GB"/>
        </w:rPr>
        <w:t>isogroups</w:t>
      </w:r>
      <w:proofErr w:type="spellEnd"/>
      <w:r w:rsidRPr="009702BF">
        <w:rPr>
          <w:rFonts w:ascii="Times New Roman" w:hAnsi="Times New Roman" w:cs="Times New Roman"/>
          <w:sz w:val="24"/>
          <w:lang w:val="en-GB"/>
        </w:rPr>
        <w:t xml:space="preserve"> versus </w:t>
      </w:r>
      <w:proofErr w:type="spellStart"/>
      <w:r w:rsidRPr="009702BF">
        <w:rPr>
          <w:rFonts w:ascii="Times New Roman" w:hAnsi="Times New Roman" w:cs="Times New Roman"/>
          <w:sz w:val="24"/>
          <w:lang w:val="en-GB"/>
        </w:rPr>
        <w:t>isofemale</w:t>
      </w:r>
      <w:proofErr w:type="spellEnd"/>
      <w:r w:rsidRPr="009702BF">
        <w:rPr>
          <w:rFonts w:ascii="Times New Roman" w:hAnsi="Times New Roman" w:cs="Times New Roman"/>
          <w:sz w:val="24"/>
          <w:lang w:val="en-GB"/>
        </w:rPr>
        <w:t xml:space="preserve"> lines. </w:t>
      </w:r>
      <w:proofErr w:type="spellStart"/>
      <w:r w:rsidRPr="00DB4361">
        <w:rPr>
          <w:rFonts w:ascii="Times New Roman" w:hAnsi="Times New Roman" w:cs="Times New Roman"/>
          <w:i/>
          <w:sz w:val="24"/>
          <w:lang w:val="en-GB"/>
        </w:rPr>
        <w:t>Genetica</w:t>
      </w:r>
      <w:proofErr w:type="spellEnd"/>
      <w:r w:rsidRPr="009702BF">
        <w:rPr>
          <w:rFonts w:ascii="Times New Roman" w:hAnsi="Times New Roman" w:cs="Times New Roman"/>
          <w:sz w:val="24"/>
          <w:lang w:val="en-GB"/>
        </w:rPr>
        <w:t xml:space="preserve"> </w:t>
      </w:r>
      <w:r w:rsidRPr="00DB4361">
        <w:rPr>
          <w:rFonts w:ascii="Times New Roman" w:hAnsi="Times New Roman" w:cs="Times New Roman"/>
          <w:b/>
          <w:sz w:val="24"/>
          <w:lang w:val="en-GB"/>
        </w:rPr>
        <w:t>96</w:t>
      </w:r>
      <w:r w:rsidRPr="009702BF">
        <w:rPr>
          <w:rFonts w:ascii="Times New Roman" w:hAnsi="Times New Roman" w:cs="Times New Roman"/>
          <w:sz w:val="24"/>
          <w:lang w:val="en-GB"/>
        </w:rPr>
        <w:t>, 207</w:t>
      </w:r>
      <w:r w:rsidR="00DB4361">
        <w:rPr>
          <w:rFonts w:ascii="Times New Roman" w:hAnsi="Times New Roman" w:cs="Times New Roman"/>
          <w:sz w:val="24"/>
          <w:lang w:val="en-GB"/>
        </w:rPr>
        <w:t>–</w:t>
      </w:r>
      <w:r w:rsidRPr="009702BF">
        <w:rPr>
          <w:rFonts w:ascii="Times New Roman" w:hAnsi="Times New Roman" w:cs="Times New Roman"/>
          <w:sz w:val="24"/>
          <w:lang w:val="en-GB"/>
        </w:rPr>
        <w:t>215.</w:t>
      </w:r>
    </w:p>
    <w:p w14:paraId="26C50203" w14:textId="55521890" w:rsidR="00B05686" w:rsidRPr="00F957DA" w:rsidRDefault="00B05686" w:rsidP="00E86E4A">
      <w:pPr>
        <w:widowControl w:val="0"/>
        <w:spacing w:after="0" w:line="240" w:lineRule="auto"/>
        <w:ind w:left="567" w:hanging="567"/>
        <w:rPr>
          <w:rFonts w:ascii="Times New Roman" w:hAnsi="Times New Roman" w:cs="Times New Roman"/>
          <w:sz w:val="24"/>
          <w:lang w:val="en-GB"/>
        </w:rPr>
      </w:pPr>
      <w:r w:rsidRPr="00F957DA">
        <w:rPr>
          <w:rFonts w:ascii="Times New Roman" w:hAnsi="Times New Roman" w:cs="Times New Roman"/>
          <w:sz w:val="24"/>
          <w:lang w:val="en-GB"/>
        </w:rPr>
        <w:t>Nakagawa S</w:t>
      </w:r>
      <w:r w:rsidR="00DB4361">
        <w:rPr>
          <w:rFonts w:ascii="Times New Roman" w:hAnsi="Times New Roman" w:cs="Times New Roman"/>
          <w:sz w:val="24"/>
          <w:lang w:val="en-GB"/>
        </w:rPr>
        <w:t>,</w:t>
      </w:r>
      <w:r w:rsidRPr="00F957DA">
        <w:rPr>
          <w:rFonts w:ascii="Times New Roman" w:hAnsi="Times New Roman" w:cs="Times New Roman"/>
          <w:sz w:val="24"/>
          <w:lang w:val="en-GB"/>
        </w:rPr>
        <w:t xml:space="preserve"> </w:t>
      </w:r>
      <w:proofErr w:type="spellStart"/>
      <w:r w:rsidRPr="00F957DA">
        <w:rPr>
          <w:rFonts w:ascii="Times New Roman" w:hAnsi="Times New Roman" w:cs="Times New Roman"/>
          <w:sz w:val="24"/>
          <w:lang w:val="en-GB"/>
        </w:rPr>
        <w:t>Schielzeth</w:t>
      </w:r>
      <w:proofErr w:type="spellEnd"/>
      <w:r w:rsidRPr="00F957DA">
        <w:rPr>
          <w:rFonts w:ascii="Times New Roman" w:hAnsi="Times New Roman" w:cs="Times New Roman"/>
          <w:sz w:val="24"/>
          <w:lang w:val="en-GB"/>
        </w:rPr>
        <w:t xml:space="preserve"> H. 2010 Repeatability for Gaussian and non</w:t>
      </w:r>
      <w:r w:rsidRPr="00F957DA">
        <w:rPr>
          <w:rFonts w:ascii="Cambria Math" w:hAnsi="Cambria Math" w:cs="Cambria Math"/>
          <w:sz w:val="24"/>
          <w:lang w:val="en-GB"/>
        </w:rPr>
        <w:t>‐</w:t>
      </w:r>
      <w:r w:rsidRPr="00F957DA">
        <w:rPr>
          <w:rFonts w:ascii="Times New Roman" w:hAnsi="Times New Roman" w:cs="Times New Roman"/>
          <w:sz w:val="24"/>
          <w:lang w:val="en-GB"/>
        </w:rPr>
        <w:t xml:space="preserve">Gaussian data: a practical guide for biologists. </w:t>
      </w:r>
      <w:r w:rsidRPr="00DB4361">
        <w:rPr>
          <w:rFonts w:ascii="Times New Roman" w:hAnsi="Times New Roman" w:cs="Times New Roman"/>
          <w:i/>
          <w:sz w:val="24"/>
          <w:lang w:val="en-GB"/>
        </w:rPr>
        <w:t>Biol</w:t>
      </w:r>
      <w:r w:rsidR="00DB4361" w:rsidRPr="00DB4361">
        <w:rPr>
          <w:rFonts w:ascii="Times New Roman" w:hAnsi="Times New Roman" w:cs="Times New Roman"/>
          <w:i/>
          <w:sz w:val="24"/>
          <w:lang w:val="en-GB"/>
        </w:rPr>
        <w:t>.</w:t>
      </w:r>
      <w:r w:rsidRPr="00DB4361">
        <w:rPr>
          <w:rFonts w:ascii="Times New Roman" w:hAnsi="Times New Roman" w:cs="Times New Roman"/>
          <w:i/>
          <w:sz w:val="24"/>
          <w:lang w:val="en-GB"/>
        </w:rPr>
        <w:t xml:space="preserve"> Rev</w:t>
      </w:r>
      <w:r w:rsidR="00DB4361" w:rsidRPr="00DB4361">
        <w:rPr>
          <w:rFonts w:ascii="Times New Roman" w:hAnsi="Times New Roman" w:cs="Times New Roman"/>
          <w:i/>
          <w:sz w:val="24"/>
          <w:lang w:val="en-GB"/>
        </w:rPr>
        <w:t>.</w:t>
      </w:r>
      <w:r w:rsidRPr="00F957DA">
        <w:rPr>
          <w:rFonts w:ascii="Times New Roman" w:hAnsi="Times New Roman" w:cs="Times New Roman"/>
          <w:sz w:val="24"/>
          <w:lang w:val="en-GB"/>
        </w:rPr>
        <w:t xml:space="preserve"> </w:t>
      </w:r>
      <w:r w:rsidRPr="00DB4361">
        <w:rPr>
          <w:rFonts w:ascii="Times New Roman" w:hAnsi="Times New Roman" w:cs="Times New Roman"/>
          <w:b/>
          <w:sz w:val="24"/>
          <w:lang w:val="en-GB"/>
        </w:rPr>
        <w:t>85</w:t>
      </w:r>
      <w:r w:rsidRPr="00F957DA">
        <w:rPr>
          <w:rFonts w:ascii="Times New Roman" w:hAnsi="Times New Roman" w:cs="Times New Roman"/>
          <w:sz w:val="24"/>
          <w:lang w:val="en-GB"/>
        </w:rPr>
        <w:t>, 935</w:t>
      </w:r>
      <w:r w:rsidR="00DB4361">
        <w:rPr>
          <w:rFonts w:ascii="Times New Roman" w:hAnsi="Times New Roman" w:cs="Times New Roman"/>
          <w:sz w:val="24"/>
          <w:lang w:val="en-GB"/>
        </w:rPr>
        <w:t>–</w:t>
      </w:r>
      <w:r w:rsidRPr="00F957DA">
        <w:rPr>
          <w:rFonts w:ascii="Times New Roman" w:hAnsi="Times New Roman" w:cs="Times New Roman"/>
          <w:sz w:val="24"/>
          <w:lang w:val="en-GB"/>
        </w:rPr>
        <w:t>956.</w:t>
      </w:r>
    </w:p>
    <w:p w14:paraId="41347620" w14:textId="05FC41F3" w:rsidR="000B0761" w:rsidRPr="000B0761" w:rsidRDefault="00E70A31" w:rsidP="00905B56">
      <w:pPr>
        <w:widowControl w:val="0"/>
        <w:spacing w:after="0" w:line="240" w:lineRule="auto"/>
        <w:ind w:left="567" w:hanging="567"/>
        <w:rPr>
          <w:rFonts w:ascii="Times New Roman" w:hAnsi="Times New Roman" w:cs="Times New Roman"/>
          <w:sz w:val="24"/>
          <w:lang w:val="en-GB"/>
        </w:rPr>
      </w:pPr>
      <w:r w:rsidRPr="00E70A31">
        <w:rPr>
          <w:rFonts w:ascii="Times New Roman" w:hAnsi="Times New Roman" w:cs="Times New Roman"/>
          <w:sz w:val="24"/>
          <w:lang w:val="en-GB"/>
        </w:rPr>
        <w:t>Nakagawa S</w:t>
      </w:r>
      <w:r w:rsidR="00DB4361">
        <w:rPr>
          <w:rFonts w:ascii="Times New Roman" w:hAnsi="Times New Roman" w:cs="Times New Roman"/>
          <w:sz w:val="24"/>
          <w:lang w:val="en-GB"/>
        </w:rPr>
        <w:t>,</w:t>
      </w:r>
      <w:r w:rsidRPr="00E70A31">
        <w:rPr>
          <w:rFonts w:ascii="Times New Roman" w:hAnsi="Times New Roman" w:cs="Times New Roman"/>
          <w:sz w:val="24"/>
          <w:lang w:val="en-GB"/>
        </w:rPr>
        <w:t xml:space="preserve"> </w:t>
      </w:r>
      <w:proofErr w:type="spellStart"/>
      <w:r w:rsidRPr="00E70A31">
        <w:rPr>
          <w:rFonts w:ascii="Times New Roman" w:hAnsi="Times New Roman" w:cs="Times New Roman"/>
          <w:sz w:val="24"/>
          <w:lang w:val="en-GB"/>
        </w:rPr>
        <w:t>Schielzeth</w:t>
      </w:r>
      <w:proofErr w:type="spellEnd"/>
      <w:r w:rsidRPr="00E70A31">
        <w:rPr>
          <w:rFonts w:ascii="Times New Roman" w:hAnsi="Times New Roman" w:cs="Times New Roman"/>
          <w:sz w:val="24"/>
          <w:lang w:val="en-GB"/>
        </w:rPr>
        <w:t xml:space="preserve"> H. 2013 A general and simple method for obtaining R2 from generalized linear mixed</w:t>
      </w:r>
      <w:r w:rsidRPr="00E70A31">
        <w:rPr>
          <w:rFonts w:ascii="Cambria Math" w:hAnsi="Cambria Math" w:cs="Cambria Math"/>
          <w:sz w:val="24"/>
          <w:lang w:val="en-GB"/>
        </w:rPr>
        <w:t>‐</w:t>
      </w:r>
      <w:r w:rsidRPr="00E70A31">
        <w:rPr>
          <w:rFonts w:ascii="Times New Roman" w:hAnsi="Times New Roman" w:cs="Times New Roman"/>
          <w:sz w:val="24"/>
          <w:lang w:val="en-GB"/>
        </w:rPr>
        <w:t xml:space="preserve">effects models. </w:t>
      </w:r>
      <w:r w:rsidRPr="00EB4042">
        <w:rPr>
          <w:rFonts w:ascii="Times New Roman" w:hAnsi="Times New Roman" w:cs="Times New Roman"/>
          <w:i/>
          <w:sz w:val="24"/>
          <w:lang w:val="en-GB"/>
        </w:rPr>
        <w:t>Methods Ecol</w:t>
      </w:r>
      <w:r w:rsidR="00DB4361" w:rsidRPr="00EB4042">
        <w:rPr>
          <w:rFonts w:ascii="Times New Roman" w:hAnsi="Times New Roman" w:cs="Times New Roman"/>
          <w:i/>
          <w:sz w:val="24"/>
          <w:lang w:val="en-GB"/>
        </w:rPr>
        <w:t>.</w:t>
      </w:r>
      <w:r w:rsidRPr="00EB4042">
        <w:rPr>
          <w:rFonts w:ascii="Times New Roman" w:hAnsi="Times New Roman" w:cs="Times New Roman"/>
          <w:i/>
          <w:sz w:val="24"/>
          <w:lang w:val="en-GB"/>
        </w:rPr>
        <w:t xml:space="preserve"> </w:t>
      </w:r>
      <w:proofErr w:type="spellStart"/>
      <w:r w:rsidRPr="00EB4042">
        <w:rPr>
          <w:rFonts w:ascii="Times New Roman" w:hAnsi="Times New Roman" w:cs="Times New Roman"/>
          <w:i/>
          <w:sz w:val="24"/>
          <w:lang w:val="en-GB"/>
        </w:rPr>
        <w:t>Evol</w:t>
      </w:r>
      <w:proofErr w:type="spellEnd"/>
      <w:r w:rsidR="00DB4361" w:rsidRPr="00EB4042">
        <w:rPr>
          <w:rFonts w:ascii="Times New Roman" w:hAnsi="Times New Roman" w:cs="Times New Roman"/>
          <w:i/>
          <w:sz w:val="24"/>
          <w:lang w:val="en-GB"/>
        </w:rPr>
        <w:t>.</w:t>
      </w:r>
      <w:r w:rsidRPr="00E70A31">
        <w:rPr>
          <w:rFonts w:ascii="Times New Roman" w:hAnsi="Times New Roman" w:cs="Times New Roman"/>
          <w:sz w:val="24"/>
          <w:lang w:val="en-GB"/>
        </w:rPr>
        <w:t xml:space="preserve"> </w:t>
      </w:r>
      <w:r w:rsidRPr="00DB4361">
        <w:rPr>
          <w:rFonts w:ascii="Times New Roman" w:hAnsi="Times New Roman" w:cs="Times New Roman"/>
          <w:b/>
          <w:sz w:val="24"/>
          <w:lang w:val="en-GB"/>
        </w:rPr>
        <w:t>4</w:t>
      </w:r>
      <w:r w:rsidRPr="00E70A31">
        <w:rPr>
          <w:rFonts w:ascii="Times New Roman" w:hAnsi="Times New Roman" w:cs="Times New Roman"/>
          <w:sz w:val="24"/>
          <w:lang w:val="en-GB"/>
        </w:rPr>
        <w:t>, 133</w:t>
      </w:r>
      <w:r w:rsidR="00DB4361">
        <w:rPr>
          <w:rFonts w:ascii="Times New Roman" w:hAnsi="Times New Roman" w:cs="Times New Roman"/>
          <w:sz w:val="24"/>
          <w:lang w:val="en-GB"/>
        </w:rPr>
        <w:t>–</w:t>
      </w:r>
      <w:r w:rsidRPr="00E70A31">
        <w:rPr>
          <w:rFonts w:ascii="Times New Roman" w:hAnsi="Times New Roman" w:cs="Times New Roman"/>
          <w:sz w:val="24"/>
          <w:lang w:val="en-GB"/>
        </w:rPr>
        <w:t>142.</w:t>
      </w:r>
    </w:p>
    <w:p w14:paraId="222442F0" w14:textId="14A49094" w:rsidR="000B0761" w:rsidRDefault="000B0761" w:rsidP="000B0761">
      <w:pPr>
        <w:widowControl w:val="0"/>
        <w:spacing w:after="0" w:line="240" w:lineRule="auto"/>
        <w:ind w:left="567" w:hanging="567"/>
        <w:rPr>
          <w:rFonts w:ascii="Times New Roman" w:hAnsi="Times New Roman" w:cs="Times New Roman"/>
          <w:sz w:val="24"/>
          <w:lang w:val="en-GB"/>
        </w:rPr>
      </w:pPr>
      <w:r w:rsidRPr="000B0761">
        <w:rPr>
          <w:rFonts w:ascii="Times New Roman" w:hAnsi="Times New Roman" w:cs="Times New Roman"/>
          <w:sz w:val="24"/>
          <w:lang w:val="en-GB"/>
        </w:rPr>
        <w:t>R Development Core Team 2025 R: a language and environment for statistical computing, Vienna, Austria. https://www.R-project.org</w:t>
      </w:r>
    </w:p>
    <w:p w14:paraId="32227254" w14:textId="481D2BC0" w:rsidR="007367CA" w:rsidRDefault="007367CA" w:rsidP="00E86E4A">
      <w:pPr>
        <w:widowControl w:val="0"/>
        <w:spacing w:after="0" w:line="240" w:lineRule="auto"/>
        <w:ind w:left="567" w:hanging="567"/>
        <w:rPr>
          <w:rFonts w:ascii="Times New Roman" w:hAnsi="Times New Roman" w:cs="Times New Roman"/>
          <w:sz w:val="24"/>
          <w:lang w:val="en-GB"/>
        </w:rPr>
      </w:pPr>
      <w:proofErr w:type="spellStart"/>
      <w:r w:rsidRPr="00F957DA">
        <w:rPr>
          <w:rFonts w:ascii="Times New Roman" w:hAnsi="Times New Roman" w:cs="Times New Roman"/>
          <w:sz w:val="24"/>
          <w:lang w:val="en-GB"/>
        </w:rPr>
        <w:t>Rohner</w:t>
      </w:r>
      <w:proofErr w:type="spellEnd"/>
      <w:r w:rsidRPr="00F957DA">
        <w:rPr>
          <w:rFonts w:ascii="Times New Roman" w:hAnsi="Times New Roman" w:cs="Times New Roman"/>
          <w:sz w:val="24"/>
          <w:lang w:val="en-GB"/>
        </w:rPr>
        <w:t xml:space="preserve"> PT, </w:t>
      </w:r>
      <w:proofErr w:type="spellStart"/>
      <w:r w:rsidRPr="00F957DA">
        <w:rPr>
          <w:rFonts w:ascii="Times New Roman" w:hAnsi="Times New Roman" w:cs="Times New Roman"/>
          <w:sz w:val="24"/>
          <w:lang w:val="en-GB"/>
        </w:rPr>
        <w:t>Pitnick</w:t>
      </w:r>
      <w:proofErr w:type="spellEnd"/>
      <w:r w:rsidRPr="00F957DA">
        <w:rPr>
          <w:rFonts w:ascii="Times New Roman" w:hAnsi="Times New Roman" w:cs="Times New Roman"/>
          <w:sz w:val="24"/>
          <w:lang w:val="en-GB"/>
        </w:rPr>
        <w:t xml:space="preserve"> S, </w:t>
      </w:r>
      <w:proofErr w:type="spellStart"/>
      <w:r w:rsidRPr="00F957DA">
        <w:rPr>
          <w:rFonts w:ascii="Times New Roman" w:hAnsi="Times New Roman" w:cs="Times New Roman"/>
          <w:sz w:val="24"/>
          <w:lang w:val="en-GB"/>
        </w:rPr>
        <w:t>Blanckenhorn</w:t>
      </w:r>
      <w:proofErr w:type="spellEnd"/>
      <w:r w:rsidRPr="00F957DA">
        <w:rPr>
          <w:rFonts w:ascii="Times New Roman" w:hAnsi="Times New Roman" w:cs="Times New Roman"/>
          <w:sz w:val="24"/>
          <w:lang w:val="en-GB"/>
        </w:rPr>
        <w:t xml:space="preserve"> WU, Snook RR, </w:t>
      </w:r>
      <w:proofErr w:type="spellStart"/>
      <w:r w:rsidRPr="00F957DA">
        <w:rPr>
          <w:rFonts w:ascii="Times New Roman" w:hAnsi="Times New Roman" w:cs="Times New Roman"/>
          <w:sz w:val="24"/>
          <w:lang w:val="en-GB"/>
        </w:rPr>
        <w:t>Bächli</w:t>
      </w:r>
      <w:proofErr w:type="spellEnd"/>
      <w:r w:rsidRPr="00F957DA">
        <w:rPr>
          <w:rFonts w:ascii="Times New Roman" w:hAnsi="Times New Roman" w:cs="Times New Roman"/>
          <w:sz w:val="24"/>
          <w:lang w:val="en-GB"/>
        </w:rPr>
        <w:t xml:space="preserve"> G</w:t>
      </w:r>
      <w:r w:rsidR="00DB4361">
        <w:rPr>
          <w:rFonts w:ascii="Times New Roman" w:hAnsi="Times New Roman" w:cs="Times New Roman"/>
          <w:sz w:val="24"/>
          <w:lang w:val="en-GB"/>
        </w:rPr>
        <w:t>,</w:t>
      </w:r>
      <w:r w:rsidRPr="00F957DA">
        <w:rPr>
          <w:rFonts w:ascii="Times New Roman" w:hAnsi="Times New Roman" w:cs="Times New Roman"/>
          <w:sz w:val="24"/>
          <w:lang w:val="en-GB"/>
        </w:rPr>
        <w:t xml:space="preserve"> </w:t>
      </w:r>
      <w:proofErr w:type="spellStart"/>
      <w:r w:rsidRPr="00F957DA">
        <w:rPr>
          <w:rFonts w:ascii="Times New Roman" w:hAnsi="Times New Roman" w:cs="Times New Roman"/>
          <w:sz w:val="24"/>
          <w:lang w:val="en-GB"/>
        </w:rPr>
        <w:t>Lüpold</w:t>
      </w:r>
      <w:proofErr w:type="spellEnd"/>
      <w:r w:rsidRPr="00F957DA">
        <w:rPr>
          <w:rFonts w:ascii="Times New Roman" w:hAnsi="Times New Roman" w:cs="Times New Roman"/>
          <w:sz w:val="24"/>
          <w:lang w:val="en-GB"/>
        </w:rPr>
        <w:t xml:space="preserve"> S. 2018 Interrelations of global macroecological patterns in wing and thorax size, sexual size dimorphism, and range size of the </w:t>
      </w:r>
      <w:proofErr w:type="spellStart"/>
      <w:r w:rsidRPr="00F957DA">
        <w:rPr>
          <w:rFonts w:ascii="Times New Roman" w:hAnsi="Times New Roman" w:cs="Times New Roman"/>
          <w:sz w:val="24"/>
          <w:lang w:val="en-GB"/>
        </w:rPr>
        <w:t>Drosophilidae</w:t>
      </w:r>
      <w:proofErr w:type="spellEnd"/>
      <w:r w:rsidRPr="00F957DA">
        <w:rPr>
          <w:rFonts w:ascii="Times New Roman" w:hAnsi="Times New Roman" w:cs="Times New Roman"/>
          <w:sz w:val="24"/>
          <w:lang w:val="en-GB"/>
        </w:rPr>
        <w:t xml:space="preserve">. </w:t>
      </w:r>
      <w:proofErr w:type="spellStart"/>
      <w:r w:rsidRPr="00DB4361">
        <w:rPr>
          <w:rFonts w:ascii="Times New Roman" w:hAnsi="Times New Roman" w:cs="Times New Roman"/>
          <w:i/>
          <w:sz w:val="24"/>
          <w:lang w:val="en-GB"/>
        </w:rPr>
        <w:t>Ecography</w:t>
      </w:r>
      <w:proofErr w:type="spellEnd"/>
      <w:r w:rsidRPr="00F957DA">
        <w:rPr>
          <w:rFonts w:ascii="Times New Roman" w:hAnsi="Times New Roman" w:cs="Times New Roman"/>
          <w:sz w:val="24"/>
          <w:lang w:val="en-GB"/>
        </w:rPr>
        <w:t xml:space="preserve"> </w:t>
      </w:r>
      <w:r w:rsidRPr="00DB4361">
        <w:rPr>
          <w:rFonts w:ascii="Times New Roman" w:hAnsi="Times New Roman" w:cs="Times New Roman"/>
          <w:b/>
          <w:sz w:val="24"/>
          <w:lang w:val="en-GB"/>
        </w:rPr>
        <w:t>41</w:t>
      </w:r>
      <w:r w:rsidRPr="00F957DA">
        <w:rPr>
          <w:rFonts w:ascii="Times New Roman" w:hAnsi="Times New Roman" w:cs="Times New Roman"/>
          <w:sz w:val="24"/>
          <w:lang w:val="en-GB"/>
        </w:rPr>
        <w:t>, 1707</w:t>
      </w:r>
      <w:r w:rsidR="00DB4361">
        <w:rPr>
          <w:rFonts w:ascii="Times New Roman" w:hAnsi="Times New Roman" w:cs="Times New Roman"/>
          <w:sz w:val="24"/>
          <w:lang w:val="en-GB"/>
        </w:rPr>
        <w:t>–</w:t>
      </w:r>
      <w:r w:rsidRPr="00F957DA">
        <w:rPr>
          <w:rFonts w:ascii="Times New Roman" w:hAnsi="Times New Roman" w:cs="Times New Roman"/>
          <w:sz w:val="24"/>
          <w:lang w:val="en-GB"/>
        </w:rPr>
        <w:t>1717.</w:t>
      </w:r>
    </w:p>
    <w:p w14:paraId="2A796DAC" w14:textId="1290E0C9" w:rsidR="00B85598" w:rsidRPr="00F957DA" w:rsidDel="009D071B" w:rsidRDefault="00B85598" w:rsidP="00E86E4A">
      <w:pPr>
        <w:widowControl w:val="0"/>
        <w:spacing w:after="0" w:line="240" w:lineRule="auto"/>
        <w:ind w:left="567" w:hanging="567"/>
        <w:rPr>
          <w:del w:id="285" w:author="Tom Ratz" w:date="2025-10-10T21:41:00Z"/>
          <w:rFonts w:ascii="Times New Roman" w:hAnsi="Times New Roman" w:cs="Times New Roman"/>
          <w:sz w:val="24"/>
          <w:lang w:val="en-GB"/>
        </w:rPr>
      </w:pPr>
      <w:del w:id="286" w:author="Tom Ratz" w:date="2025-10-10T21:41:00Z">
        <w:r w:rsidRPr="00DB4361" w:rsidDel="009D071B">
          <w:rPr>
            <w:rFonts w:ascii="Times New Roman" w:hAnsi="Times New Roman" w:cs="Times New Roman"/>
            <w:sz w:val="24"/>
          </w:rPr>
          <w:delText>Royauté R</w:delText>
        </w:r>
        <w:r w:rsidR="00DB4361" w:rsidRPr="00DB4361" w:rsidDel="009D071B">
          <w:rPr>
            <w:rFonts w:ascii="Times New Roman" w:hAnsi="Times New Roman" w:cs="Times New Roman"/>
            <w:sz w:val="24"/>
          </w:rPr>
          <w:delText>,</w:delText>
        </w:r>
        <w:r w:rsidRPr="00DB4361" w:rsidDel="009D071B">
          <w:rPr>
            <w:rFonts w:ascii="Times New Roman" w:hAnsi="Times New Roman" w:cs="Times New Roman"/>
            <w:sz w:val="24"/>
          </w:rPr>
          <w:delText xml:space="preserve"> Dochtermann NA. 2021 </w:delText>
        </w:r>
        <w:r w:rsidRPr="00B85598" w:rsidDel="009D071B">
          <w:rPr>
            <w:rFonts w:ascii="Times New Roman" w:hAnsi="Times New Roman" w:cs="Times New Roman"/>
            <w:sz w:val="24"/>
            <w:lang w:val="en-GB"/>
          </w:rPr>
          <w:delText xml:space="preserve">Comparing ecological and evolutionary variability within datasets. </w:delText>
        </w:r>
        <w:r w:rsidRPr="00DB4361" w:rsidDel="009D071B">
          <w:rPr>
            <w:rFonts w:ascii="Times New Roman" w:hAnsi="Times New Roman" w:cs="Times New Roman"/>
            <w:i/>
            <w:sz w:val="24"/>
            <w:lang w:val="en-GB"/>
          </w:rPr>
          <w:delText>Behav</w:delText>
        </w:r>
        <w:r w:rsidR="00DB4361" w:rsidRPr="00DB4361" w:rsidDel="009D071B">
          <w:rPr>
            <w:rFonts w:ascii="Times New Roman" w:hAnsi="Times New Roman" w:cs="Times New Roman"/>
            <w:i/>
            <w:sz w:val="24"/>
            <w:lang w:val="en-GB"/>
          </w:rPr>
          <w:delText xml:space="preserve">. </w:delText>
        </w:r>
        <w:r w:rsidRPr="00DB4361" w:rsidDel="009D071B">
          <w:rPr>
            <w:rFonts w:ascii="Times New Roman" w:hAnsi="Times New Roman" w:cs="Times New Roman"/>
            <w:i/>
            <w:sz w:val="24"/>
            <w:lang w:val="en-GB"/>
          </w:rPr>
          <w:delText>Ecol</w:delText>
        </w:r>
        <w:r w:rsidR="00DB4361" w:rsidRPr="00DB4361" w:rsidDel="009D071B">
          <w:rPr>
            <w:rFonts w:ascii="Times New Roman" w:hAnsi="Times New Roman" w:cs="Times New Roman"/>
            <w:i/>
            <w:sz w:val="24"/>
            <w:lang w:val="en-GB"/>
          </w:rPr>
          <w:delText>.</w:delText>
        </w:r>
        <w:r w:rsidRPr="00DB4361" w:rsidDel="009D071B">
          <w:rPr>
            <w:rFonts w:ascii="Times New Roman" w:hAnsi="Times New Roman" w:cs="Times New Roman"/>
            <w:i/>
            <w:sz w:val="24"/>
            <w:lang w:val="en-GB"/>
          </w:rPr>
          <w:delText xml:space="preserve"> Sociobiol</w:delText>
        </w:r>
        <w:r w:rsidR="00DB4361" w:rsidDel="009D071B">
          <w:rPr>
            <w:rFonts w:ascii="Times New Roman" w:hAnsi="Times New Roman" w:cs="Times New Roman"/>
            <w:sz w:val="24"/>
            <w:lang w:val="en-GB"/>
          </w:rPr>
          <w:delText xml:space="preserve">. </w:delText>
        </w:r>
        <w:r w:rsidRPr="00DB4361" w:rsidDel="009D071B">
          <w:rPr>
            <w:rFonts w:ascii="Times New Roman" w:hAnsi="Times New Roman" w:cs="Times New Roman"/>
            <w:b/>
            <w:sz w:val="24"/>
            <w:lang w:val="en-GB"/>
          </w:rPr>
          <w:delText>75</w:delText>
        </w:r>
        <w:r w:rsidRPr="00B85598" w:rsidDel="009D071B">
          <w:rPr>
            <w:rFonts w:ascii="Times New Roman" w:hAnsi="Times New Roman" w:cs="Times New Roman"/>
            <w:sz w:val="24"/>
            <w:lang w:val="en-GB"/>
          </w:rPr>
          <w:delText>, p.127.</w:delText>
        </w:r>
      </w:del>
    </w:p>
    <w:p w14:paraId="036557DC" w14:textId="77777777" w:rsidR="00044196" w:rsidRPr="00F957DA" w:rsidRDefault="00044196" w:rsidP="00F613BB">
      <w:pPr>
        <w:spacing w:line="480" w:lineRule="auto"/>
        <w:rPr>
          <w:lang w:val="en-GB"/>
        </w:rPr>
      </w:pPr>
    </w:p>
    <w:sectPr w:rsidR="00044196" w:rsidRPr="00F957DA" w:rsidSect="003F64D2">
      <w:pgSz w:w="12240" w:h="15840"/>
      <w:pgMar w:top="1247" w:right="1247" w:bottom="1247" w:left="124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m Ratz">
    <w15:presenceInfo w15:providerId="Windows Live" w15:userId="6ee5c717-fcb1-47ff-9dc1-aa0077367b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3BB"/>
    <w:rsid w:val="00000DF4"/>
    <w:rsid w:val="0000315D"/>
    <w:rsid w:val="000036F4"/>
    <w:rsid w:val="000068A0"/>
    <w:rsid w:val="00007A57"/>
    <w:rsid w:val="000121DB"/>
    <w:rsid w:val="0001442B"/>
    <w:rsid w:val="00020841"/>
    <w:rsid w:val="00034F76"/>
    <w:rsid w:val="00036E8E"/>
    <w:rsid w:val="000403C1"/>
    <w:rsid w:val="00044196"/>
    <w:rsid w:val="000442C2"/>
    <w:rsid w:val="00047892"/>
    <w:rsid w:val="00050924"/>
    <w:rsid w:val="00051EE6"/>
    <w:rsid w:val="00052773"/>
    <w:rsid w:val="00056ADA"/>
    <w:rsid w:val="00056F99"/>
    <w:rsid w:val="00057547"/>
    <w:rsid w:val="00061E8A"/>
    <w:rsid w:val="00063A0E"/>
    <w:rsid w:val="000717B3"/>
    <w:rsid w:val="00071D58"/>
    <w:rsid w:val="00074136"/>
    <w:rsid w:val="00075328"/>
    <w:rsid w:val="00075AB1"/>
    <w:rsid w:val="00076B05"/>
    <w:rsid w:val="00077025"/>
    <w:rsid w:val="00077FB5"/>
    <w:rsid w:val="000843D1"/>
    <w:rsid w:val="0008493E"/>
    <w:rsid w:val="0009187A"/>
    <w:rsid w:val="00092CE2"/>
    <w:rsid w:val="000977F0"/>
    <w:rsid w:val="000A26C5"/>
    <w:rsid w:val="000A4655"/>
    <w:rsid w:val="000A4C8D"/>
    <w:rsid w:val="000B0761"/>
    <w:rsid w:val="000B1249"/>
    <w:rsid w:val="000B2C23"/>
    <w:rsid w:val="000B5597"/>
    <w:rsid w:val="000B69C1"/>
    <w:rsid w:val="000C3CC7"/>
    <w:rsid w:val="000C3CD0"/>
    <w:rsid w:val="000C4526"/>
    <w:rsid w:val="000D38AC"/>
    <w:rsid w:val="000D79DF"/>
    <w:rsid w:val="000E25CE"/>
    <w:rsid w:val="000E2DBE"/>
    <w:rsid w:val="000E3652"/>
    <w:rsid w:val="000E7C35"/>
    <w:rsid w:val="000F3AA7"/>
    <w:rsid w:val="000F4618"/>
    <w:rsid w:val="000F52BE"/>
    <w:rsid w:val="000F5956"/>
    <w:rsid w:val="00100C52"/>
    <w:rsid w:val="00100DB7"/>
    <w:rsid w:val="001010A9"/>
    <w:rsid w:val="00114676"/>
    <w:rsid w:val="00116707"/>
    <w:rsid w:val="001178FA"/>
    <w:rsid w:val="00120838"/>
    <w:rsid w:val="00123DA2"/>
    <w:rsid w:val="00124924"/>
    <w:rsid w:val="0013013D"/>
    <w:rsid w:val="00132E15"/>
    <w:rsid w:val="00135DCD"/>
    <w:rsid w:val="0014002B"/>
    <w:rsid w:val="00142D11"/>
    <w:rsid w:val="001455DB"/>
    <w:rsid w:val="001500FC"/>
    <w:rsid w:val="00150DF7"/>
    <w:rsid w:val="00151437"/>
    <w:rsid w:val="00151A38"/>
    <w:rsid w:val="001604C4"/>
    <w:rsid w:val="00161A51"/>
    <w:rsid w:val="00163E41"/>
    <w:rsid w:val="00166AEE"/>
    <w:rsid w:val="00166B21"/>
    <w:rsid w:val="00174615"/>
    <w:rsid w:val="00183E8D"/>
    <w:rsid w:val="00184E87"/>
    <w:rsid w:val="00187866"/>
    <w:rsid w:val="00191B02"/>
    <w:rsid w:val="001945AE"/>
    <w:rsid w:val="00196FE2"/>
    <w:rsid w:val="001A0B84"/>
    <w:rsid w:val="001A190D"/>
    <w:rsid w:val="001A2C43"/>
    <w:rsid w:val="001B03B2"/>
    <w:rsid w:val="001B1139"/>
    <w:rsid w:val="001B4E3D"/>
    <w:rsid w:val="001B4E55"/>
    <w:rsid w:val="001B6D28"/>
    <w:rsid w:val="001C632E"/>
    <w:rsid w:val="001C7B7D"/>
    <w:rsid w:val="001D1147"/>
    <w:rsid w:val="001D412B"/>
    <w:rsid w:val="001D4363"/>
    <w:rsid w:val="001D451A"/>
    <w:rsid w:val="001E06EE"/>
    <w:rsid w:val="001E0850"/>
    <w:rsid w:val="001E60DC"/>
    <w:rsid w:val="001F1C0C"/>
    <w:rsid w:val="00202159"/>
    <w:rsid w:val="00204439"/>
    <w:rsid w:val="002051B4"/>
    <w:rsid w:val="00207582"/>
    <w:rsid w:val="0020773E"/>
    <w:rsid w:val="002123D1"/>
    <w:rsid w:val="002149B7"/>
    <w:rsid w:val="00217399"/>
    <w:rsid w:val="00223366"/>
    <w:rsid w:val="00223713"/>
    <w:rsid w:val="00224877"/>
    <w:rsid w:val="00231943"/>
    <w:rsid w:val="00234069"/>
    <w:rsid w:val="00237766"/>
    <w:rsid w:val="00240C09"/>
    <w:rsid w:val="00240E19"/>
    <w:rsid w:val="00243E0C"/>
    <w:rsid w:val="002479CD"/>
    <w:rsid w:val="002508B8"/>
    <w:rsid w:val="00251F8B"/>
    <w:rsid w:val="00254CD8"/>
    <w:rsid w:val="00261EC6"/>
    <w:rsid w:val="0026656C"/>
    <w:rsid w:val="002711A8"/>
    <w:rsid w:val="0027417A"/>
    <w:rsid w:val="00275C5A"/>
    <w:rsid w:val="00276B43"/>
    <w:rsid w:val="002779EB"/>
    <w:rsid w:val="00282075"/>
    <w:rsid w:val="0028228F"/>
    <w:rsid w:val="00285059"/>
    <w:rsid w:val="002934DD"/>
    <w:rsid w:val="00295346"/>
    <w:rsid w:val="00296763"/>
    <w:rsid w:val="002976DA"/>
    <w:rsid w:val="002A2B3C"/>
    <w:rsid w:val="002B346F"/>
    <w:rsid w:val="002B40FE"/>
    <w:rsid w:val="002B58C8"/>
    <w:rsid w:val="002B6F11"/>
    <w:rsid w:val="002B7215"/>
    <w:rsid w:val="002C1FA2"/>
    <w:rsid w:val="002C69F3"/>
    <w:rsid w:val="002C7EC1"/>
    <w:rsid w:val="002D45BE"/>
    <w:rsid w:val="002D52D2"/>
    <w:rsid w:val="002E5F8C"/>
    <w:rsid w:val="002F0B22"/>
    <w:rsid w:val="002F487F"/>
    <w:rsid w:val="00301C00"/>
    <w:rsid w:val="003100FF"/>
    <w:rsid w:val="00313BC3"/>
    <w:rsid w:val="00315B02"/>
    <w:rsid w:val="0032028C"/>
    <w:rsid w:val="00333D98"/>
    <w:rsid w:val="0033595A"/>
    <w:rsid w:val="003404EE"/>
    <w:rsid w:val="00340733"/>
    <w:rsid w:val="00340C6E"/>
    <w:rsid w:val="00342478"/>
    <w:rsid w:val="00343F8E"/>
    <w:rsid w:val="00346B35"/>
    <w:rsid w:val="00347647"/>
    <w:rsid w:val="0035011F"/>
    <w:rsid w:val="00353014"/>
    <w:rsid w:val="003531C0"/>
    <w:rsid w:val="00353D16"/>
    <w:rsid w:val="00356158"/>
    <w:rsid w:val="00357767"/>
    <w:rsid w:val="00362F06"/>
    <w:rsid w:val="00365D1F"/>
    <w:rsid w:val="00371BBB"/>
    <w:rsid w:val="00372C2A"/>
    <w:rsid w:val="00377BA7"/>
    <w:rsid w:val="0038024E"/>
    <w:rsid w:val="00384B43"/>
    <w:rsid w:val="00387E80"/>
    <w:rsid w:val="00392B1A"/>
    <w:rsid w:val="003949E8"/>
    <w:rsid w:val="003965F6"/>
    <w:rsid w:val="003A18B3"/>
    <w:rsid w:val="003A4983"/>
    <w:rsid w:val="003A5025"/>
    <w:rsid w:val="003B0F57"/>
    <w:rsid w:val="003B32A9"/>
    <w:rsid w:val="003B4DD9"/>
    <w:rsid w:val="003B6E80"/>
    <w:rsid w:val="003C2E1C"/>
    <w:rsid w:val="003C3A1F"/>
    <w:rsid w:val="003C4012"/>
    <w:rsid w:val="003C75D8"/>
    <w:rsid w:val="003D1129"/>
    <w:rsid w:val="003D1C7A"/>
    <w:rsid w:val="003D3731"/>
    <w:rsid w:val="003D3BFD"/>
    <w:rsid w:val="003E08C0"/>
    <w:rsid w:val="003E64B7"/>
    <w:rsid w:val="003F2430"/>
    <w:rsid w:val="003F5CC6"/>
    <w:rsid w:val="003F64D2"/>
    <w:rsid w:val="003F7A6C"/>
    <w:rsid w:val="00400C63"/>
    <w:rsid w:val="00403D93"/>
    <w:rsid w:val="00414413"/>
    <w:rsid w:val="00414B27"/>
    <w:rsid w:val="00414D2F"/>
    <w:rsid w:val="0042006E"/>
    <w:rsid w:val="00425DBC"/>
    <w:rsid w:val="0042786B"/>
    <w:rsid w:val="004304B2"/>
    <w:rsid w:val="004334A3"/>
    <w:rsid w:val="00440017"/>
    <w:rsid w:val="004417F7"/>
    <w:rsid w:val="004437A1"/>
    <w:rsid w:val="00443EFF"/>
    <w:rsid w:val="0045335A"/>
    <w:rsid w:val="00454123"/>
    <w:rsid w:val="00454BF3"/>
    <w:rsid w:val="00457BE1"/>
    <w:rsid w:val="004613BA"/>
    <w:rsid w:val="004631D8"/>
    <w:rsid w:val="00464401"/>
    <w:rsid w:val="00465599"/>
    <w:rsid w:val="00466048"/>
    <w:rsid w:val="00466076"/>
    <w:rsid w:val="00466939"/>
    <w:rsid w:val="00466E86"/>
    <w:rsid w:val="0046734A"/>
    <w:rsid w:val="00467A1A"/>
    <w:rsid w:val="00477C61"/>
    <w:rsid w:val="00481A21"/>
    <w:rsid w:val="004873A0"/>
    <w:rsid w:val="004909B7"/>
    <w:rsid w:val="00495A2F"/>
    <w:rsid w:val="004A3ED0"/>
    <w:rsid w:val="004A41DE"/>
    <w:rsid w:val="004A45FA"/>
    <w:rsid w:val="004A61A9"/>
    <w:rsid w:val="004A6512"/>
    <w:rsid w:val="004B10BF"/>
    <w:rsid w:val="004B2DE4"/>
    <w:rsid w:val="004B438C"/>
    <w:rsid w:val="004C0722"/>
    <w:rsid w:val="004C1622"/>
    <w:rsid w:val="004C2A97"/>
    <w:rsid w:val="004C7BC6"/>
    <w:rsid w:val="004E1028"/>
    <w:rsid w:val="004F0D5B"/>
    <w:rsid w:val="004F6D39"/>
    <w:rsid w:val="004F7CEA"/>
    <w:rsid w:val="0050325E"/>
    <w:rsid w:val="00507F86"/>
    <w:rsid w:val="00524AE9"/>
    <w:rsid w:val="0052799A"/>
    <w:rsid w:val="00531E10"/>
    <w:rsid w:val="00534A3A"/>
    <w:rsid w:val="00541588"/>
    <w:rsid w:val="00542006"/>
    <w:rsid w:val="005514F4"/>
    <w:rsid w:val="00552447"/>
    <w:rsid w:val="00560BDA"/>
    <w:rsid w:val="0056381B"/>
    <w:rsid w:val="005639A5"/>
    <w:rsid w:val="005647A0"/>
    <w:rsid w:val="00565D51"/>
    <w:rsid w:val="00577CED"/>
    <w:rsid w:val="005813D4"/>
    <w:rsid w:val="005840BB"/>
    <w:rsid w:val="00584440"/>
    <w:rsid w:val="00587CFC"/>
    <w:rsid w:val="00593681"/>
    <w:rsid w:val="005A255D"/>
    <w:rsid w:val="005A5710"/>
    <w:rsid w:val="005A6A7F"/>
    <w:rsid w:val="005B5D18"/>
    <w:rsid w:val="005B5ED6"/>
    <w:rsid w:val="005C02BF"/>
    <w:rsid w:val="005D0C5C"/>
    <w:rsid w:val="005D12EA"/>
    <w:rsid w:val="005D6BEF"/>
    <w:rsid w:val="005E1D99"/>
    <w:rsid w:val="005E3BFA"/>
    <w:rsid w:val="005E620F"/>
    <w:rsid w:val="005F27B3"/>
    <w:rsid w:val="005F2D5E"/>
    <w:rsid w:val="005F3162"/>
    <w:rsid w:val="005F4434"/>
    <w:rsid w:val="005F6BD7"/>
    <w:rsid w:val="005F780F"/>
    <w:rsid w:val="00600CAC"/>
    <w:rsid w:val="00603229"/>
    <w:rsid w:val="00607C7C"/>
    <w:rsid w:val="00611E20"/>
    <w:rsid w:val="00617C75"/>
    <w:rsid w:val="00617F2A"/>
    <w:rsid w:val="00622DAC"/>
    <w:rsid w:val="006233DD"/>
    <w:rsid w:val="00630EA8"/>
    <w:rsid w:val="006363E2"/>
    <w:rsid w:val="00641EA1"/>
    <w:rsid w:val="006462BA"/>
    <w:rsid w:val="006515CF"/>
    <w:rsid w:val="00654036"/>
    <w:rsid w:val="006612F5"/>
    <w:rsid w:val="006615DF"/>
    <w:rsid w:val="0066170A"/>
    <w:rsid w:val="006645E7"/>
    <w:rsid w:val="00680A82"/>
    <w:rsid w:val="006854C6"/>
    <w:rsid w:val="00686607"/>
    <w:rsid w:val="00691E16"/>
    <w:rsid w:val="00694FA0"/>
    <w:rsid w:val="00695595"/>
    <w:rsid w:val="00695829"/>
    <w:rsid w:val="006972CB"/>
    <w:rsid w:val="006A013C"/>
    <w:rsid w:val="006B1C7B"/>
    <w:rsid w:val="006B290D"/>
    <w:rsid w:val="006B3E74"/>
    <w:rsid w:val="006B53C1"/>
    <w:rsid w:val="006B6DB6"/>
    <w:rsid w:val="006B7D2F"/>
    <w:rsid w:val="006C433A"/>
    <w:rsid w:val="006C6E8D"/>
    <w:rsid w:val="006C7B35"/>
    <w:rsid w:val="006D203E"/>
    <w:rsid w:val="006D550D"/>
    <w:rsid w:val="006D7F92"/>
    <w:rsid w:val="006E19F3"/>
    <w:rsid w:val="006E2567"/>
    <w:rsid w:val="006E5D64"/>
    <w:rsid w:val="006E7B9A"/>
    <w:rsid w:val="006F0687"/>
    <w:rsid w:val="006F3392"/>
    <w:rsid w:val="006F7213"/>
    <w:rsid w:val="0070252C"/>
    <w:rsid w:val="00704A7F"/>
    <w:rsid w:val="00705512"/>
    <w:rsid w:val="007073AA"/>
    <w:rsid w:val="007100A8"/>
    <w:rsid w:val="00714833"/>
    <w:rsid w:val="00721186"/>
    <w:rsid w:val="00722381"/>
    <w:rsid w:val="00723F12"/>
    <w:rsid w:val="00727C60"/>
    <w:rsid w:val="00730BC6"/>
    <w:rsid w:val="007367CA"/>
    <w:rsid w:val="007369F9"/>
    <w:rsid w:val="00746918"/>
    <w:rsid w:val="00747836"/>
    <w:rsid w:val="0075027B"/>
    <w:rsid w:val="00750960"/>
    <w:rsid w:val="00753EA6"/>
    <w:rsid w:val="007607EA"/>
    <w:rsid w:val="00762659"/>
    <w:rsid w:val="007635E7"/>
    <w:rsid w:val="00765C91"/>
    <w:rsid w:val="0077303A"/>
    <w:rsid w:val="00773E83"/>
    <w:rsid w:val="0077559A"/>
    <w:rsid w:val="0077732C"/>
    <w:rsid w:val="00780B5B"/>
    <w:rsid w:val="00793D4A"/>
    <w:rsid w:val="007943D0"/>
    <w:rsid w:val="00795166"/>
    <w:rsid w:val="007A232A"/>
    <w:rsid w:val="007A6BD3"/>
    <w:rsid w:val="007B2657"/>
    <w:rsid w:val="007B311F"/>
    <w:rsid w:val="007B38BB"/>
    <w:rsid w:val="007B4091"/>
    <w:rsid w:val="007B44A0"/>
    <w:rsid w:val="007B79F5"/>
    <w:rsid w:val="007C132C"/>
    <w:rsid w:val="007C2F0F"/>
    <w:rsid w:val="007C7A5D"/>
    <w:rsid w:val="007D0F94"/>
    <w:rsid w:val="007D41A3"/>
    <w:rsid w:val="007D79F7"/>
    <w:rsid w:val="007E2E0F"/>
    <w:rsid w:val="007E657C"/>
    <w:rsid w:val="007F0717"/>
    <w:rsid w:val="007F1F37"/>
    <w:rsid w:val="007F6E20"/>
    <w:rsid w:val="007F7763"/>
    <w:rsid w:val="008040AE"/>
    <w:rsid w:val="00806B7F"/>
    <w:rsid w:val="00807B24"/>
    <w:rsid w:val="00813279"/>
    <w:rsid w:val="008142D2"/>
    <w:rsid w:val="00820F19"/>
    <w:rsid w:val="00821B36"/>
    <w:rsid w:val="0082395B"/>
    <w:rsid w:val="00831D2D"/>
    <w:rsid w:val="00832A3E"/>
    <w:rsid w:val="00835602"/>
    <w:rsid w:val="008368B3"/>
    <w:rsid w:val="00837E85"/>
    <w:rsid w:val="00842C52"/>
    <w:rsid w:val="00842CF0"/>
    <w:rsid w:val="00842D3D"/>
    <w:rsid w:val="0084456D"/>
    <w:rsid w:val="00856914"/>
    <w:rsid w:val="00860F60"/>
    <w:rsid w:val="00870E04"/>
    <w:rsid w:val="00873454"/>
    <w:rsid w:val="00876788"/>
    <w:rsid w:val="00881451"/>
    <w:rsid w:val="008823E5"/>
    <w:rsid w:val="00885278"/>
    <w:rsid w:val="00886012"/>
    <w:rsid w:val="00886A3E"/>
    <w:rsid w:val="00890352"/>
    <w:rsid w:val="00890C9E"/>
    <w:rsid w:val="00890E0F"/>
    <w:rsid w:val="008952AA"/>
    <w:rsid w:val="0089562B"/>
    <w:rsid w:val="00895EEA"/>
    <w:rsid w:val="00896179"/>
    <w:rsid w:val="008A0B07"/>
    <w:rsid w:val="008A226F"/>
    <w:rsid w:val="008B15AC"/>
    <w:rsid w:val="008C301E"/>
    <w:rsid w:val="008C30FF"/>
    <w:rsid w:val="008C6E9C"/>
    <w:rsid w:val="008D13CD"/>
    <w:rsid w:val="008D13DF"/>
    <w:rsid w:val="008D1C49"/>
    <w:rsid w:val="008D2345"/>
    <w:rsid w:val="008D3BDA"/>
    <w:rsid w:val="008E27C8"/>
    <w:rsid w:val="008E2E46"/>
    <w:rsid w:val="0090268D"/>
    <w:rsid w:val="009050C2"/>
    <w:rsid w:val="00905337"/>
    <w:rsid w:val="0090553E"/>
    <w:rsid w:val="009056D4"/>
    <w:rsid w:val="00905B56"/>
    <w:rsid w:val="00905F0F"/>
    <w:rsid w:val="009109B3"/>
    <w:rsid w:val="00926034"/>
    <w:rsid w:val="0092705B"/>
    <w:rsid w:val="00927F5B"/>
    <w:rsid w:val="0093234F"/>
    <w:rsid w:val="009339C9"/>
    <w:rsid w:val="00934345"/>
    <w:rsid w:val="0094062A"/>
    <w:rsid w:val="00943C81"/>
    <w:rsid w:val="00951456"/>
    <w:rsid w:val="00952887"/>
    <w:rsid w:val="00952F2F"/>
    <w:rsid w:val="009531D9"/>
    <w:rsid w:val="00953A69"/>
    <w:rsid w:val="00960AC2"/>
    <w:rsid w:val="00961025"/>
    <w:rsid w:val="00963368"/>
    <w:rsid w:val="00963F52"/>
    <w:rsid w:val="009643E4"/>
    <w:rsid w:val="00965D09"/>
    <w:rsid w:val="00966BB1"/>
    <w:rsid w:val="009702BF"/>
    <w:rsid w:val="00972D02"/>
    <w:rsid w:val="00976587"/>
    <w:rsid w:val="00977120"/>
    <w:rsid w:val="009773CB"/>
    <w:rsid w:val="009807A3"/>
    <w:rsid w:val="00980F2A"/>
    <w:rsid w:val="0098554E"/>
    <w:rsid w:val="00990F09"/>
    <w:rsid w:val="009917C7"/>
    <w:rsid w:val="00996C75"/>
    <w:rsid w:val="009A403F"/>
    <w:rsid w:val="009A53D3"/>
    <w:rsid w:val="009A585A"/>
    <w:rsid w:val="009A652D"/>
    <w:rsid w:val="009B568A"/>
    <w:rsid w:val="009B65F0"/>
    <w:rsid w:val="009B6605"/>
    <w:rsid w:val="009C06D5"/>
    <w:rsid w:val="009C6C2A"/>
    <w:rsid w:val="009D02B0"/>
    <w:rsid w:val="009D071B"/>
    <w:rsid w:val="009D3158"/>
    <w:rsid w:val="009D6966"/>
    <w:rsid w:val="009D7EA0"/>
    <w:rsid w:val="009D7F09"/>
    <w:rsid w:val="009E5F73"/>
    <w:rsid w:val="009F0A03"/>
    <w:rsid w:val="009F327F"/>
    <w:rsid w:val="009F46C9"/>
    <w:rsid w:val="00A00222"/>
    <w:rsid w:val="00A0064A"/>
    <w:rsid w:val="00A03607"/>
    <w:rsid w:val="00A078CD"/>
    <w:rsid w:val="00A1153A"/>
    <w:rsid w:val="00A12921"/>
    <w:rsid w:val="00A20E2B"/>
    <w:rsid w:val="00A22CEE"/>
    <w:rsid w:val="00A24FBD"/>
    <w:rsid w:val="00A2500C"/>
    <w:rsid w:val="00A2776B"/>
    <w:rsid w:val="00A30FFA"/>
    <w:rsid w:val="00A325A5"/>
    <w:rsid w:val="00A34DF8"/>
    <w:rsid w:val="00A35396"/>
    <w:rsid w:val="00A3680A"/>
    <w:rsid w:val="00A41558"/>
    <w:rsid w:val="00A421A0"/>
    <w:rsid w:val="00A458D0"/>
    <w:rsid w:val="00A53517"/>
    <w:rsid w:val="00A5411A"/>
    <w:rsid w:val="00A56C7B"/>
    <w:rsid w:val="00A61E90"/>
    <w:rsid w:val="00A622FF"/>
    <w:rsid w:val="00A73F66"/>
    <w:rsid w:val="00A801E5"/>
    <w:rsid w:val="00A8227E"/>
    <w:rsid w:val="00A842B0"/>
    <w:rsid w:val="00A84B26"/>
    <w:rsid w:val="00A85467"/>
    <w:rsid w:val="00A945AF"/>
    <w:rsid w:val="00AA139A"/>
    <w:rsid w:val="00AA193F"/>
    <w:rsid w:val="00AB21F2"/>
    <w:rsid w:val="00AB44CE"/>
    <w:rsid w:val="00AB485B"/>
    <w:rsid w:val="00AB6644"/>
    <w:rsid w:val="00AC28C7"/>
    <w:rsid w:val="00AC703F"/>
    <w:rsid w:val="00AD18BF"/>
    <w:rsid w:val="00AD24E2"/>
    <w:rsid w:val="00AD3703"/>
    <w:rsid w:val="00AE0827"/>
    <w:rsid w:val="00AE67B2"/>
    <w:rsid w:val="00AF3C29"/>
    <w:rsid w:val="00AF5658"/>
    <w:rsid w:val="00AF66E3"/>
    <w:rsid w:val="00B00145"/>
    <w:rsid w:val="00B01F14"/>
    <w:rsid w:val="00B02B49"/>
    <w:rsid w:val="00B05686"/>
    <w:rsid w:val="00B14927"/>
    <w:rsid w:val="00B15C72"/>
    <w:rsid w:val="00B20196"/>
    <w:rsid w:val="00B2460D"/>
    <w:rsid w:val="00B2626F"/>
    <w:rsid w:val="00B269B5"/>
    <w:rsid w:val="00B273B1"/>
    <w:rsid w:val="00B27F6A"/>
    <w:rsid w:val="00B3113E"/>
    <w:rsid w:val="00B32101"/>
    <w:rsid w:val="00B336A0"/>
    <w:rsid w:val="00B41F4E"/>
    <w:rsid w:val="00B47904"/>
    <w:rsid w:val="00B50949"/>
    <w:rsid w:val="00B50E37"/>
    <w:rsid w:val="00B546E7"/>
    <w:rsid w:val="00B55765"/>
    <w:rsid w:val="00B55B43"/>
    <w:rsid w:val="00B56849"/>
    <w:rsid w:val="00B60A37"/>
    <w:rsid w:val="00B62A8E"/>
    <w:rsid w:val="00B62E21"/>
    <w:rsid w:val="00B6627C"/>
    <w:rsid w:val="00B71048"/>
    <w:rsid w:val="00B7529B"/>
    <w:rsid w:val="00B765F7"/>
    <w:rsid w:val="00B848F2"/>
    <w:rsid w:val="00B84FB0"/>
    <w:rsid w:val="00B85598"/>
    <w:rsid w:val="00BA1C78"/>
    <w:rsid w:val="00BA2B10"/>
    <w:rsid w:val="00BA48A7"/>
    <w:rsid w:val="00BA6369"/>
    <w:rsid w:val="00BA663C"/>
    <w:rsid w:val="00BA76CF"/>
    <w:rsid w:val="00BA77E2"/>
    <w:rsid w:val="00BB3769"/>
    <w:rsid w:val="00BB3DC4"/>
    <w:rsid w:val="00BB4A2F"/>
    <w:rsid w:val="00BC0C87"/>
    <w:rsid w:val="00BC43A0"/>
    <w:rsid w:val="00BC5028"/>
    <w:rsid w:val="00BC62F0"/>
    <w:rsid w:val="00BD2998"/>
    <w:rsid w:val="00BD694B"/>
    <w:rsid w:val="00BE5D15"/>
    <w:rsid w:val="00BE7C5F"/>
    <w:rsid w:val="00BF08AA"/>
    <w:rsid w:val="00BF3210"/>
    <w:rsid w:val="00BF612A"/>
    <w:rsid w:val="00BF668B"/>
    <w:rsid w:val="00BF73E3"/>
    <w:rsid w:val="00C06D02"/>
    <w:rsid w:val="00C1145B"/>
    <w:rsid w:val="00C11AE5"/>
    <w:rsid w:val="00C12B4A"/>
    <w:rsid w:val="00C12C17"/>
    <w:rsid w:val="00C1600A"/>
    <w:rsid w:val="00C169DF"/>
    <w:rsid w:val="00C207ED"/>
    <w:rsid w:val="00C20C33"/>
    <w:rsid w:val="00C23663"/>
    <w:rsid w:val="00C23F02"/>
    <w:rsid w:val="00C27BB4"/>
    <w:rsid w:val="00C35E7A"/>
    <w:rsid w:val="00C36356"/>
    <w:rsid w:val="00C40499"/>
    <w:rsid w:val="00C56270"/>
    <w:rsid w:val="00C60FB5"/>
    <w:rsid w:val="00C67E0E"/>
    <w:rsid w:val="00C74817"/>
    <w:rsid w:val="00C828A0"/>
    <w:rsid w:val="00C86669"/>
    <w:rsid w:val="00C909E5"/>
    <w:rsid w:val="00CA6D70"/>
    <w:rsid w:val="00CB0863"/>
    <w:rsid w:val="00CB549A"/>
    <w:rsid w:val="00CB6F44"/>
    <w:rsid w:val="00CB7605"/>
    <w:rsid w:val="00CC236C"/>
    <w:rsid w:val="00CC3E27"/>
    <w:rsid w:val="00CC4ED1"/>
    <w:rsid w:val="00CC56FF"/>
    <w:rsid w:val="00CC723E"/>
    <w:rsid w:val="00CD1D9C"/>
    <w:rsid w:val="00CD47F0"/>
    <w:rsid w:val="00CD4ABD"/>
    <w:rsid w:val="00CD7A9A"/>
    <w:rsid w:val="00CE045C"/>
    <w:rsid w:val="00CE7E76"/>
    <w:rsid w:val="00CF4DB2"/>
    <w:rsid w:val="00CF6206"/>
    <w:rsid w:val="00D02741"/>
    <w:rsid w:val="00D10C33"/>
    <w:rsid w:val="00D11370"/>
    <w:rsid w:val="00D11465"/>
    <w:rsid w:val="00D123BD"/>
    <w:rsid w:val="00D128B3"/>
    <w:rsid w:val="00D1333D"/>
    <w:rsid w:val="00D171E7"/>
    <w:rsid w:val="00D20C1A"/>
    <w:rsid w:val="00D225A0"/>
    <w:rsid w:val="00D25AB4"/>
    <w:rsid w:val="00D276E1"/>
    <w:rsid w:val="00D31534"/>
    <w:rsid w:val="00D319D2"/>
    <w:rsid w:val="00D34C5F"/>
    <w:rsid w:val="00D3502A"/>
    <w:rsid w:val="00D3594B"/>
    <w:rsid w:val="00D3776D"/>
    <w:rsid w:val="00D45C44"/>
    <w:rsid w:val="00D55BDD"/>
    <w:rsid w:val="00D55D64"/>
    <w:rsid w:val="00D63499"/>
    <w:rsid w:val="00D650D3"/>
    <w:rsid w:val="00D67137"/>
    <w:rsid w:val="00D67293"/>
    <w:rsid w:val="00D67F5D"/>
    <w:rsid w:val="00D7490B"/>
    <w:rsid w:val="00D7513A"/>
    <w:rsid w:val="00D76D6E"/>
    <w:rsid w:val="00D86095"/>
    <w:rsid w:val="00D95817"/>
    <w:rsid w:val="00DA2DA3"/>
    <w:rsid w:val="00DB4361"/>
    <w:rsid w:val="00DB4FCE"/>
    <w:rsid w:val="00DB58EA"/>
    <w:rsid w:val="00DC22D0"/>
    <w:rsid w:val="00DC5047"/>
    <w:rsid w:val="00DC791E"/>
    <w:rsid w:val="00DD1150"/>
    <w:rsid w:val="00DD4806"/>
    <w:rsid w:val="00DD6D04"/>
    <w:rsid w:val="00DE1A68"/>
    <w:rsid w:val="00DE22BE"/>
    <w:rsid w:val="00DE2FD8"/>
    <w:rsid w:val="00DE4900"/>
    <w:rsid w:val="00DE6ACB"/>
    <w:rsid w:val="00DF0421"/>
    <w:rsid w:val="00DF2222"/>
    <w:rsid w:val="00DF4B49"/>
    <w:rsid w:val="00DF5136"/>
    <w:rsid w:val="00DF79E5"/>
    <w:rsid w:val="00E007ED"/>
    <w:rsid w:val="00E022E5"/>
    <w:rsid w:val="00E04708"/>
    <w:rsid w:val="00E07B2E"/>
    <w:rsid w:val="00E25611"/>
    <w:rsid w:val="00E25C8C"/>
    <w:rsid w:val="00E304E5"/>
    <w:rsid w:val="00E33AD0"/>
    <w:rsid w:val="00E343A7"/>
    <w:rsid w:val="00E343D4"/>
    <w:rsid w:val="00E351F7"/>
    <w:rsid w:val="00E355D3"/>
    <w:rsid w:val="00E356D5"/>
    <w:rsid w:val="00E36F0F"/>
    <w:rsid w:val="00E37B9D"/>
    <w:rsid w:val="00E45278"/>
    <w:rsid w:val="00E47B52"/>
    <w:rsid w:val="00E5767A"/>
    <w:rsid w:val="00E6130A"/>
    <w:rsid w:val="00E65118"/>
    <w:rsid w:val="00E65B89"/>
    <w:rsid w:val="00E70066"/>
    <w:rsid w:val="00E70A31"/>
    <w:rsid w:val="00E70C02"/>
    <w:rsid w:val="00E7130F"/>
    <w:rsid w:val="00E71B6A"/>
    <w:rsid w:val="00E736C0"/>
    <w:rsid w:val="00E74D6A"/>
    <w:rsid w:val="00E76B49"/>
    <w:rsid w:val="00E81866"/>
    <w:rsid w:val="00E81919"/>
    <w:rsid w:val="00E81C89"/>
    <w:rsid w:val="00E83097"/>
    <w:rsid w:val="00E843DE"/>
    <w:rsid w:val="00E86B6F"/>
    <w:rsid w:val="00E86E4A"/>
    <w:rsid w:val="00E90C0A"/>
    <w:rsid w:val="00E94A07"/>
    <w:rsid w:val="00E966D0"/>
    <w:rsid w:val="00E977BD"/>
    <w:rsid w:val="00EA124D"/>
    <w:rsid w:val="00EA2597"/>
    <w:rsid w:val="00EB0B77"/>
    <w:rsid w:val="00EB2F63"/>
    <w:rsid w:val="00EB4042"/>
    <w:rsid w:val="00EB4CA7"/>
    <w:rsid w:val="00EB570C"/>
    <w:rsid w:val="00EB747B"/>
    <w:rsid w:val="00EC0E7F"/>
    <w:rsid w:val="00EC374D"/>
    <w:rsid w:val="00EC39F4"/>
    <w:rsid w:val="00EC4630"/>
    <w:rsid w:val="00EC6391"/>
    <w:rsid w:val="00ED51D8"/>
    <w:rsid w:val="00EE4889"/>
    <w:rsid w:val="00EE575E"/>
    <w:rsid w:val="00EE7652"/>
    <w:rsid w:val="00EF1D56"/>
    <w:rsid w:val="00EF5C74"/>
    <w:rsid w:val="00F03698"/>
    <w:rsid w:val="00F04F3F"/>
    <w:rsid w:val="00F05139"/>
    <w:rsid w:val="00F07FDC"/>
    <w:rsid w:val="00F12BE4"/>
    <w:rsid w:val="00F15D98"/>
    <w:rsid w:val="00F16000"/>
    <w:rsid w:val="00F21029"/>
    <w:rsid w:val="00F21AB5"/>
    <w:rsid w:val="00F24AF7"/>
    <w:rsid w:val="00F24D48"/>
    <w:rsid w:val="00F266BC"/>
    <w:rsid w:val="00F27818"/>
    <w:rsid w:val="00F33B6C"/>
    <w:rsid w:val="00F35A71"/>
    <w:rsid w:val="00F37576"/>
    <w:rsid w:val="00F416EC"/>
    <w:rsid w:val="00F43D25"/>
    <w:rsid w:val="00F470EC"/>
    <w:rsid w:val="00F54917"/>
    <w:rsid w:val="00F55503"/>
    <w:rsid w:val="00F56A04"/>
    <w:rsid w:val="00F613BB"/>
    <w:rsid w:val="00F61479"/>
    <w:rsid w:val="00F642A5"/>
    <w:rsid w:val="00F716B8"/>
    <w:rsid w:val="00F720AD"/>
    <w:rsid w:val="00F72459"/>
    <w:rsid w:val="00F72671"/>
    <w:rsid w:val="00F72ED5"/>
    <w:rsid w:val="00F73803"/>
    <w:rsid w:val="00F81A1D"/>
    <w:rsid w:val="00F824C4"/>
    <w:rsid w:val="00F83A05"/>
    <w:rsid w:val="00F84367"/>
    <w:rsid w:val="00F847CB"/>
    <w:rsid w:val="00F84A04"/>
    <w:rsid w:val="00F86737"/>
    <w:rsid w:val="00F92D9E"/>
    <w:rsid w:val="00F93F56"/>
    <w:rsid w:val="00F957DA"/>
    <w:rsid w:val="00F95AA9"/>
    <w:rsid w:val="00F96715"/>
    <w:rsid w:val="00F97CB1"/>
    <w:rsid w:val="00FA328C"/>
    <w:rsid w:val="00FA44B7"/>
    <w:rsid w:val="00FA625C"/>
    <w:rsid w:val="00FB1D5B"/>
    <w:rsid w:val="00FB54A0"/>
    <w:rsid w:val="00FC5A61"/>
    <w:rsid w:val="00FC63A4"/>
    <w:rsid w:val="00FD620A"/>
    <w:rsid w:val="00FD6B07"/>
    <w:rsid w:val="00FE043C"/>
    <w:rsid w:val="00FF4D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5ABE3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71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2E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2ED5"/>
    <w:rPr>
      <w:rFonts w:ascii="Tahoma" w:hAnsi="Tahoma" w:cs="Tahoma"/>
      <w:sz w:val="16"/>
      <w:szCs w:val="16"/>
    </w:rPr>
  </w:style>
  <w:style w:type="character" w:styleId="CommentReference">
    <w:name w:val="annotation reference"/>
    <w:uiPriority w:val="99"/>
    <w:semiHidden/>
    <w:unhideWhenUsed/>
    <w:rsid w:val="00EE7652"/>
    <w:rPr>
      <w:sz w:val="18"/>
      <w:szCs w:val="18"/>
    </w:rPr>
  </w:style>
  <w:style w:type="paragraph" w:styleId="CommentText">
    <w:name w:val="annotation text"/>
    <w:basedOn w:val="Normal"/>
    <w:link w:val="CommentTextChar"/>
    <w:uiPriority w:val="99"/>
    <w:unhideWhenUsed/>
    <w:rsid w:val="00EE7652"/>
    <w:pPr>
      <w:suppressAutoHyphens/>
      <w:spacing w:after="0" w:line="240" w:lineRule="auto"/>
    </w:pPr>
    <w:rPr>
      <w:rFonts w:ascii="Times New Roman" w:eastAsia="Times New Roman" w:hAnsi="Times New Roman" w:cs="Times New Roman"/>
      <w:sz w:val="24"/>
      <w:szCs w:val="24"/>
      <w:lang w:val="en-GB"/>
    </w:rPr>
  </w:style>
  <w:style w:type="character" w:customStyle="1" w:styleId="CommentTextChar">
    <w:name w:val="Comment Text Char"/>
    <w:basedOn w:val="DefaultParagraphFont"/>
    <w:link w:val="CommentText"/>
    <w:uiPriority w:val="99"/>
    <w:rsid w:val="00EE7652"/>
    <w:rPr>
      <w:rFonts w:ascii="Times New Roman" w:eastAsia="Times New Roman" w:hAnsi="Times New Roman" w:cs="Times New Roman"/>
      <w:sz w:val="24"/>
      <w:szCs w:val="24"/>
      <w:lang w:val="en-GB"/>
    </w:rPr>
  </w:style>
  <w:style w:type="table" w:styleId="TableGrid">
    <w:name w:val="Table Grid"/>
    <w:basedOn w:val="TableNormal"/>
    <w:uiPriority w:val="59"/>
    <w:rsid w:val="00EE7652"/>
    <w:pPr>
      <w:spacing w:after="0" w:line="240" w:lineRule="auto"/>
    </w:pPr>
    <w:rPr>
      <w:rFonts w:ascii="Times New Roman" w:eastAsia="Times New Roman" w:hAnsi="Times New Roman" w:cs="Times New Roman"/>
      <w:sz w:val="20"/>
      <w:szCs w:val="20"/>
      <w:lang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EE7652"/>
    <w:pPr>
      <w:spacing w:after="0" w:line="240" w:lineRule="auto"/>
    </w:pPr>
    <w:rPr>
      <w:rFonts w:ascii="Consolas" w:hAnsi="Consolas" w:cs="Consolas"/>
      <w:sz w:val="21"/>
      <w:szCs w:val="21"/>
      <w:lang w:val="en-GB"/>
    </w:rPr>
  </w:style>
  <w:style w:type="character" w:customStyle="1" w:styleId="PlainTextChar">
    <w:name w:val="Plain Text Char"/>
    <w:basedOn w:val="DefaultParagraphFont"/>
    <w:link w:val="PlainText"/>
    <w:uiPriority w:val="99"/>
    <w:rsid w:val="00EE7652"/>
    <w:rPr>
      <w:rFonts w:ascii="Consolas" w:hAnsi="Consolas" w:cs="Consolas"/>
      <w:sz w:val="21"/>
      <w:szCs w:val="21"/>
      <w:lang w:val="en-GB"/>
    </w:rPr>
  </w:style>
  <w:style w:type="paragraph" w:styleId="HTMLPreformatted">
    <w:name w:val="HTML Preformatted"/>
    <w:basedOn w:val="Normal"/>
    <w:link w:val="HTMLPreformattedChar"/>
    <w:rsid w:val="000441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line="240" w:lineRule="auto"/>
    </w:pPr>
    <w:rPr>
      <w:rFonts w:ascii="Times New Roman" w:eastAsia="Times New Roman" w:hAnsi="Times New Roman" w:cs="Times New Roman"/>
      <w:sz w:val="20"/>
      <w:szCs w:val="20"/>
      <w:lang w:val="en-GB"/>
    </w:rPr>
  </w:style>
  <w:style w:type="character" w:customStyle="1" w:styleId="HTMLPreformattedChar">
    <w:name w:val="HTML Preformatted Char"/>
    <w:basedOn w:val="DefaultParagraphFont"/>
    <w:link w:val="HTMLPreformatted"/>
    <w:rsid w:val="00044196"/>
    <w:rPr>
      <w:rFonts w:ascii="Times New Roman" w:eastAsia="Times New Roman" w:hAnsi="Times New Roman" w:cs="Times New Roman"/>
      <w:sz w:val="20"/>
      <w:szCs w:val="20"/>
      <w:lang w:val="en-GB"/>
    </w:rPr>
  </w:style>
  <w:style w:type="character" w:styleId="PlaceholderText">
    <w:name w:val="Placeholder Text"/>
    <w:basedOn w:val="DefaultParagraphFont"/>
    <w:uiPriority w:val="99"/>
    <w:semiHidden/>
    <w:rsid w:val="00056F99"/>
    <w:rPr>
      <w:color w:val="808080"/>
    </w:rPr>
  </w:style>
  <w:style w:type="character" w:styleId="Hyperlink">
    <w:name w:val="Hyperlink"/>
    <w:basedOn w:val="DefaultParagraphFont"/>
    <w:uiPriority w:val="99"/>
    <w:unhideWhenUsed/>
    <w:rsid w:val="005647A0"/>
    <w:rPr>
      <w:color w:val="0563C1" w:themeColor="hyperlink"/>
      <w:u w:val="single"/>
    </w:rPr>
  </w:style>
  <w:style w:type="character" w:styleId="LineNumber">
    <w:name w:val="line number"/>
    <w:basedOn w:val="DefaultParagraphFont"/>
    <w:uiPriority w:val="99"/>
    <w:semiHidden/>
    <w:unhideWhenUsed/>
    <w:rsid w:val="00AD18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microsoft.com/office/2011/relationships/people" Target="people.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em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2023</Words>
  <Characters>11535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Jennings</dc:creator>
  <cp:keywords/>
  <dc:description/>
  <cp:lastModifiedBy>Tom Ratz</cp:lastModifiedBy>
  <cp:revision>4</cp:revision>
  <dcterms:created xsi:type="dcterms:W3CDTF">2025-10-11T11:51:00Z</dcterms:created>
  <dcterms:modified xsi:type="dcterms:W3CDTF">2025-10-11T13:51:00Z</dcterms:modified>
</cp:coreProperties>
</file>